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80ADFB5" w14:textId="77777777" w:rsidR="00F51E46" w:rsidRDefault="00F3420E" w:rsidP="00F3420E">
      <w:pPr>
        <w:pStyle w:val="Title"/>
      </w:pPr>
      <w:r>
        <w:t>A Hybrid Framework for Crowd Simulation</w:t>
      </w:r>
    </w:p>
    <w:p w14:paraId="7434E8E2" w14:textId="77777777" w:rsidR="00F3420E" w:rsidRDefault="00F3420E" w:rsidP="00F3420E">
      <w:pPr>
        <w:pStyle w:val="Heading1"/>
      </w:pPr>
      <w:r w:rsidRPr="00F3420E">
        <w:t>Introduction</w:t>
      </w:r>
    </w:p>
    <w:p w14:paraId="2CD726E8" w14:textId="537CDDE1" w:rsidR="00897465" w:rsidRDefault="00E4678F" w:rsidP="00E4678F">
      <w:pPr>
        <w:shd w:val="clear" w:color="auto" w:fill="FFFFFF"/>
        <w:spacing w:line="240" w:lineRule="auto"/>
        <w:jc w:val="left"/>
        <w:rPr>
          <w:rFonts w:eastAsia="Times New Roman" w:cs="Times New Roman"/>
          <w:color w:val="222222"/>
          <w:szCs w:val="24"/>
        </w:rPr>
      </w:pPr>
      <w:r w:rsidRPr="00E4678F">
        <w:rPr>
          <w:rFonts w:eastAsia="Times New Roman" w:cs="Times New Roman"/>
          <w:color w:val="222222"/>
          <w:szCs w:val="24"/>
        </w:rPr>
        <w:t xml:space="preserve">Crowd </w:t>
      </w:r>
      <w:r w:rsidR="00613FA7">
        <w:rPr>
          <w:rFonts w:eastAsia="Times New Roman" w:cs="Times New Roman"/>
          <w:color w:val="222222"/>
          <w:szCs w:val="24"/>
        </w:rPr>
        <w:t>movement</w:t>
      </w:r>
      <w:r w:rsidRPr="00E4678F">
        <w:rPr>
          <w:rFonts w:eastAsia="Times New Roman" w:cs="Times New Roman"/>
          <w:color w:val="222222"/>
          <w:szCs w:val="24"/>
        </w:rPr>
        <w:t xml:space="preserve"> is </w:t>
      </w:r>
      <w:proofErr w:type="gramStart"/>
      <w:r w:rsidRPr="00E4678F">
        <w:rPr>
          <w:rFonts w:eastAsia="Times New Roman" w:cs="Times New Roman"/>
          <w:color w:val="222222"/>
          <w:szCs w:val="24"/>
        </w:rPr>
        <w:t>an</w:t>
      </w:r>
      <w:proofErr w:type="gramEnd"/>
      <w:r w:rsidRPr="00E4678F">
        <w:rPr>
          <w:rFonts w:eastAsia="Times New Roman" w:cs="Times New Roman"/>
          <w:color w:val="222222"/>
          <w:szCs w:val="24"/>
        </w:rPr>
        <w:t xml:space="preserve"> </w:t>
      </w:r>
      <w:del w:id="0" w:author="Family" w:date="2014-10-21T14:28:00Z">
        <w:r w:rsidRPr="00E4678F" w:rsidDel="00273FDE">
          <w:rPr>
            <w:rFonts w:eastAsia="Times New Roman" w:cs="Times New Roman"/>
            <w:color w:val="222222"/>
            <w:szCs w:val="24"/>
          </w:rPr>
          <w:delText xml:space="preserve">everyday </w:delText>
        </w:r>
      </w:del>
      <w:ins w:id="1" w:author="Family" w:date="2014-10-21T14:28:00Z">
        <w:r w:rsidR="00273FDE">
          <w:rPr>
            <w:rFonts w:eastAsia="Times New Roman" w:cs="Times New Roman"/>
            <w:color w:val="222222"/>
            <w:szCs w:val="24"/>
          </w:rPr>
          <w:t>common</w:t>
        </w:r>
        <w:r w:rsidR="00273FDE" w:rsidRPr="00E4678F">
          <w:rPr>
            <w:rFonts w:eastAsia="Times New Roman" w:cs="Times New Roman"/>
            <w:color w:val="222222"/>
            <w:szCs w:val="24"/>
          </w:rPr>
          <w:t xml:space="preserve"> </w:t>
        </w:r>
      </w:ins>
      <w:r w:rsidRPr="00E4678F">
        <w:rPr>
          <w:rFonts w:eastAsia="Times New Roman" w:cs="Times New Roman"/>
          <w:color w:val="222222"/>
          <w:szCs w:val="24"/>
        </w:rPr>
        <w:t>but complicated and interesting phenomenon in our daily li</w:t>
      </w:r>
      <w:ins w:id="2" w:author="Family" w:date="2014-10-21T14:28:00Z">
        <w:r w:rsidR="00273FDE">
          <w:rPr>
            <w:rFonts w:eastAsia="Times New Roman" w:cs="Times New Roman"/>
            <w:color w:val="222222"/>
            <w:szCs w:val="24"/>
          </w:rPr>
          <w:t>ves</w:t>
        </w:r>
      </w:ins>
      <w:del w:id="3" w:author="Family" w:date="2014-10-21T14:28:00Z">
        <w:r w:rsidRPr="00E4678F" w:rsidDel="00273FDE">
          <w:rPr>
            <w:rFonts w:eastAsia="Times New Roman" w:cs="Times New Roman"/>
            <w:color w:val="222222"/>
            <w:szCs w:val="24"/>
          </w:rPr>
          <w:delText>fe</w:delText>
        </w:r>
      </w:del>
      <w:r w:rsidRPr="00E4678F">
        <w:rPr>
          <w:rFonts w:eastAsia="Times New Roman" w:cs="Times New Roman"/>
          <w:color w:val="222222"/>
          <w:szCs w:val="24"/>
        </w:rPr>
        <w:t xml:space="preserve">. </w:t>
      </w:r>
      <w:r w:rsidR="009D6ABC">
        <w:rPr>
          <w:rFonts w:eastAsia="Times New Roman" w:cs="Times New Roman"/>
          <w:color w:val="222222"/>
          <w:szCs w:val="24"/>
        </w:rPr>
        <w:t>C</w:t>
      </w:r>
      <w:r w:rsidR="009D6ABC" w:rsidRPr="00E4678F">
        <w:rPr>
          <w:rFonts w:eastAsia="Times New Roman" w:cs="Times New Roman"/>
          <w:color w:val="222222"/>
          <w:szCs w:val="24"/>
        </w:rPr>
        <w:t>rowd simulation</w:t>
      </w:r>
      <w:ins w:id="4" w:author="Family" w:date="2014-10-21T14:28:00Z">
        <w:r w:rsidR="00273FDE">
          <w:rPr>
            <w:rFonts w:eastAsia="Times New Roman" w:cs="Times New Roman"/>
            <w:color w:val="222222"/>
            <w:szCs w:val="24"/>
          </w:rPr>
          <w:t>,</w:t>
        </w:r>
      </w:ins>
      <w:r w:rsidR="009D6ABC" w:rsidRPr="00E4678F">
        <w:rPr>
          <w:rFonts w:eastAsia="Times New Roman" w:cs="Times New Roman"/>
          <w:color w:val="222222"/>
          <w:szCs w:val="24"/>
        </w:rPr>
        <w:t xml:space="preserve"> </w:t>
      </w:r>
      <w:del w:id="5" w:author="Family" w:date="2014-10-21T14:28:00Z">
        <w:r w:rsidR="009D6ABC" w:rsidDel="00273FDE">
          <w:rPr>
            <w:rFonts w:eastAsia="Times New Roman" w:cs="Times New Roman"/>
            <w:color w:val="222222"/>
            <w:szCs w:val="24"/>
          </w:rPr>
          <w:delText>which is</w:delText>
        </w:r>
      </w:del>
      <w:ins w:id="6" w:author="Family" w:date="2014-10-21T14:28:00Z">
        <w:r w:rsidR="00273FDE">
          <w:rPr>
            <w:rFonts w:eastAsia="Times New Roman" w:cs="Times New Roman"/>
            <w:color w:val="222222"/>
            <w:szCs w:val="24"/>
          </w:rPr>
          <w:t>user for</w:t>
        </w:r>
      </w:ins>
      <w:r w:rsidR="009D6ABC">
        <w:rPr>
          <w:rFonts w:eastAsia="Times New Roman" w:cs="Times New Roman"/>
          <w:color w:val="222222"/>
          <w:szCs w:val="24"/>
        </w:rPr>
        <w:t xml:space="preserve"> </w:t>
      </w:r>
      <w:ins w:id="7" w:author="Family" w:date="2014-10-21T14:28:00Z">
        <w:r w:rsidR="00273FDE">
          <w:rPr>
            <w:rFonts w:eastAsia="Times New Roman" w:cs="Times New Roman"/>
            <w:color w:val="222222"/>
            <w:szCs w:val="24"/>
          </w:rPr>
          <w:t xml:space="preserve">the study of </w:t>
        </w:r>
      </w:ins>
      <w:del w:id="8" w:author="Family" w:date="2014-10-21T14:28:00Z">
        <w:r w:rsidR="00C34104" w:rsidDel="00273FDE">
          <w:rPr>
            <w:rFonts w:eastAsia="Times New Roman" w:cs="Times New Roman"/>
            <w:color w:val="222222"/>
            <w:szCs w:val="24"/>
          </w:rPr>
          <w:delText>about</w:delText>
        </w:r>
        <w:r w:rsidRPr="00E4678F" w:rsidDel="00273FDE">
          <w:rPr>
            <w:rFonts w:eastAsia="Times New Roman" w:cs="Times New Roman"/>
            <w:color w:val="222222"/>
            <w:szCs w:val="24"/>
          </w:rPr>
          <w:delText xml:space="preserve"> </w:delText>
        </w:r>
        <w:r w:rsidR="009D6ABC" w:rsidDel="00273FDE">
          <w:rPr>
            <w:rFonts w:eastAsia="Times New Roman" w:cs="Times New Roman"/>
            <w:color w:val="222222"/>
            <w:szCs w:val="24"/>
          </w:rPr>
          <w:delText xml:space="preserve">studying </w:delText>
        </w:r>
      </w:del>
      <w:r w:rsidRPr="00E4678F">
        <w:rPr>
          <w:rFonts w:eastAsia="Times New Roman" w:cs="Times New Roman"/>
          <w:color w:val="222222"/>
          <w:szCs w:val="24"/>
        </w:rPr>
        <w:t xml:space="preserve">crowd behavior, </w:t>
      </w:r>
      <w:r w:rsidR="00426591" w:rsidRPr="00E4678F">
        <w:rPr>
          <w:rFonts w:eastAsia="Times New Roman" w:cs="Times New Roman"/>
          <w:color w:val="222222"/>
          <w:szCs w:val="24"/>
        </w:rPr>
        <w:t>has</w:t>
      </w:r>
      <w:r w:rsidRPr="00E4678F">
        <w:rPr>
          <w:rFonts w:eastAsia="Times New Roman" w:cs="Times New Roman"/>
          <w:color w:val="222222"/>
          <w:szCs w:val="24"/>
        </w:rPr>
        <w:t xml:space="preserve"> been widely applied to movies, games, </w:t>
      </w:r>
      <w:ins w:id="9" w:author="Family" w:date="2014-10-21T14:29:00Z">
        <w:r w:rsidR="00273FDE">
          <w:rPr>
            <w:rFonts w:eastAsia="Times New Roman" w:cs="Times New Roman"/>
            <w:color w:val="222222"/>
            <w:szCs w:val="24"/>
          </w:rPr>
          <w:t xml:space="preserve">and </w:t>
        </w:r>
      </w:ins>
      <w:r w:rsidRPr="00E4678F">
        <w:rPr>
          <w:rFonts w:eastAsia="Times New Roman" w:cs="Times New Roman"/>
          <w:color w:val="222222"/>
          <w:szCs w:val="24"/>
        </w:rPr>
        <w:t>architecture</w:t>
      </w:r>
      <w:ins w:id="10" w:author="Family" w:date="2014-10-21T14:29:00Z">
        <w:r w:rsidR="00273FDE">
          <w:rPr>
            <w:rFonts w:eastAsia="Times New Roman" w:cs="Times New Roman"/>
            <w:color w:val="222222"/>
            <w:szCs w:val="24"/>
          </w:rPr>
          <w:t>,</w:t>
        </w:r>
      </w:ins>
      <w:del w:id="11" w:author="Family" w:date="2014-10-21T14:28:00Z">
        <w:r w:rsidRPr="00E4678F" w:rsidDel="00273FDE">
          <w:rPr>
            <w:rFonts w:eastAsia="Times New Roman" w:cs="Times New Roman"/>
            <w:color w:val="222222"/>
            <w:szCs w:val="24"/>
          </w:rPr>
          <w:delText>s</w:delText>
        </w:r>
      </w:del>
      <w:r w:rsidRPr="00E4678F">
        <w:rPr>
          <w:rFonts w:eastAsia="Times New Roman" w:cs="Times New Roman"/>
          <w:color w:val="222222"/>
          <w:szCs w:val="24"/>
        </w:rPr>
        <w:t xml:space="preserve"> </w:t>
      </w:r>
      <w:del w:id="12" w:author="Family" w:date="2014-10-21T14:29:00Z">
        <w:r w:rsidRPr="00E4678F" w:rsidDel="00273FDE">
          <w:rPr>
            <w:rFonts w:eastAsia="Times New Roman" w:cs="Times New Roman"/>
            <w:color w:val="222222"/>
            <w:szCs w:val="24"/>
          </w:rPr>
          <w:delText>and also</w:delText>
        </w:r>
      </w:del>
      <w:ins w:id="13" w:author="Family" w:date="2014-10-21T14:29:00Z">
        <w:r w:rsidR="00273FDE">
          <w:rPr>
            <w:rFonts w:eastAsia="Times New Roman" w:cs="Times New Roman"/>
            <w:color w:val="222222"/>
            <w:szCs w:val="24"/>
          </w:rPr>
          <w:t>as well as</w:t>
        </w:r>
      </w:ins>
      <w:r w:rsidRPr="00E4678F">
        <w:rPr>
          <w:rFonts w:eastAsia="Times New Roman" w:cs="Times New Roman"/>
          <w:color w:val="222222"/>
          <w:szCs w:val="24"/>
        </w:rPr>
        <w:t xml:space="preserve"> in so</w:t>
      </w:r>
      <w:r w:rsidR="003567B7">
        <w:rPr>
          <w:rFonts w:eastAsia="Times New Roman" w:cs="Times New Roman"/>
          <w:color w:val="222222"/>
          <w:szCs w:val="24"/>
        </w:rPr>
        <w:t>ciology and psychology research</w:t>
      </w:r>
      <w:r w:rsidR="00627022">
        <w:rPr>
          <w:rFonts w:eastAsia="Times New Roman" w:cs="Times New Roman"/>
          <w:color w:val="222222"/>
          <w:szCs w:val="24"/>
        </w:rPr>
        <w:t>.</w:t>
      </w:r>
      <w:r w:rsidRPr="00E4678F">
        <w:rPr>
          <w:rFonts w:eastAsia="Times New Roman" w:cs="Times New Roman"/>
          <w:color w:val="222222"/>
          <w:szCs w:val="24"/>
        </w:rPr>
        <w:t xml:space="preserve"> </w:t>
      </w:r>
      <w:r w:rsidR="00232426">
        <w:rPr>
          <w:rFonts w:eastAsia="Times New Roman" w:cs="Times New Roman"/>
          <w:color w:val="222222"/>
          <w:szCs w:val="24"/>
        </w:rPr>
        <w:t>Crowd behavior</w:t>
      </w:r>
      <w:ins w:id="14" w:author="Family" w:date="2014-10-21T14:29:00Z">
        <w:r w:rsidR="00273FDE">
          <w:rPr>
            <w:rFonts w:eastAsia="Times New Roman" w:cs="Times New Roman"/>
            <w:color w:val="222222"/>
            <w:szCs w:val="24"/>
          </w:rPr>
          <w:t>, or</w:t>
        </w:r>
      </w:ins>
      <w:del w:id="15" w:author="Family" w:date="2014-10-21T14:29:00Z">
        <w:r w:rsidR="00232426" w:rsidDel="00273FDE">
          <w:rPr>
            <w:rFonts w:eastAsia="Times New Roman" w:cs="Times New Roman"/>
            <w:color w:val="222222"/>
            <w:szCs w:val="24"/>
          </w:rPr>
          <w:delText xml:space="preserve"> which is also called</w:delText>
        </w:r>
      </w:del>
      <w:r w:rsidR="00232426">
        <w:rPr>
          <w:rFonts w:eastAsia="Times New Roman" w:cs="Times New Roman"/>
          <w:color w:val="222222"/>
          <w:szCs w:val="24"/>
        </w:rPr>
        <w:t xml:space="preserve"> pedestrian behavior, is related to the behavior of each individual</w:t>
      </w:r>
      <w:del w:id="16" w:author="Family" w:date="2014-10-21T14:29:00Z">
        <w:r w:rsidR="00232426" w:rsidDel="00273FDE">
          <w:rPr>
            <w:rFonts w:eastAsia="Times New Roman" w:cs="Times New Roman"/>
            <w:color w:val="222222"/>
            <w:szCs w:val="24"/>
          </w:rPr>
          <w:delText>s</w:delText>
        </w:r>
      </w:del>
      <w:r w:rsidR="00232426">
        <w:rPr>
          <w:rFonts w:eastAsia="Times New Roman" w:cs="Times New Roman"/>
          <w:color w:val="222222"/>
          <w:szCs w:val="24"/>
        </w:rPr>
        <w:t xml:space="preserve"> in</w:t>
      </w:r>
      <w:ins w:id="17" w:author="Family" w:date="2014-10-21T14:29:00Z">
        <w:r w:rsidR="00273FDE">
          <w:rPr>
            <w:rFonts w:eastAsia="Times New Roman" w:cs="Times New Roman"/>
            <w:color w:val="222222"/>
            <w:szCs w:val="24"/>
          </w:rPr>
          <w:t xml:space="preserve"> the crowd</w:t>
        </w:r>
      </w:ins>
      <w:del w:id="18" w:author="Family" w:date="2014-10-21T14:29:00Z">
        <w:r w:rsidR="00232426" w:rsidDel="00273FDE">
          <w:rPr>
            <w:rFonts w:eastAsia="Times New Roman" w:cs="Times New Roman"/>
            <w:color w:val="222222"/>
            <w:szCs w:val="24"/>
          </w:rPr>
          <w:delText>side</w:delText>
        </w:r>
      </w:del>
      <w:r w:rsidR="00232426">
        <w:rPr>
          <w:rFonts w:eastAsia="Times New Roman" w:cs="Times New Roman"/>
          <w:color w:val="222222"/>
          <w:szCs w:val="24"/>
        </w:rPr>
        <w:t xml:space="preserve">. </w:t>
      </w:r>
      <w:r w:rsidR="004E2AC6">
        <w:rPr>
          <w:rFonts w:eastAsia="Times New Roman" w:cs="Times New Roman"/>
          <w:color w:val="222222"/>
          <w:szCs w:val="24"/>
        </w:rPr>
        <w:t xml:space="preserve">Thus, an intuitive idea is to make </w:t>
      </w:r>
      <w:del w:id="19" w:author="Family" w:date="2014-10-21T14:30:00Z">
        <w:r w:rsidR="004E2AC6" w:rsidDel="00273FDE">
          <w:rPr>
            <w:rFonts w:eastAsia="Times New Roman" w:cs="Times New Roman"/>
            <w:color w:val="222222"/>
            <w:szCs w:val="24"/>
          </w:rPr>
          <w:delText xml:space="preserve">every </w:delText>
        </w:r>
      </w:del>
      <w:ins w:id="20" w:author="Family" w:date="2014-10-21T14:30:00Z">
        <w:r w:rsidR="00273FDE">
          <w:rPr>
            <w:rFonts w:eastAsia="Times New Roman" w:cs="Times New Roman"/>
            <w:color w:val="222222"/>
            <w:szCs w:val="24"/>
          </w:rPr>
          <w:t xml:space="preserve">each </w:t>
        </w:r>
      </w:ins>
      <w:r w:rsidR="004E2AC6">
        <w:rPr>
          <w:rFonts w:eastAsia="Times New Roman" w:cs="Times New Roman"/>
          <w:color w:val="222222"/>
          <w:szCs w:val="24"/>
        </w:rPr>
        <w:t>agent smart</w:t>
      </w:r>
      <w:ins w:id="21" w:author="Family" w:date="2014-10-21T14:30:00Z">
        <w:r w:rsidR="00273FDE">
          <w:rPr>
            <w:rFonts w:eastAsia="Times New Roman" w:cs="Times New Roman"/>
            <w:color w:val="222222"/>
            <w:szCs w:val="24"/>
          </w:rPr>
          <w:t xml:space="preserve">, allowing it </w:t>
        </w:r>
      </w:ins>
      <w:del w:id="22" w:author="Family" w:date="2014-10-21T14:30:00Z">
        <w:r w:rsidR="004E2AC6" w:rsidDel="00273FDE">
          <w:rPr>
            <w:rFonts w:eastAsia="Times New Roman" w:cs="Times New Roman"/>
            <w:color w:val="222222"/>
            <w:szCs w:val="24"/>
          </w:rPr>
          <w:delText xml:space="preserve"> and</w:delText>
        </w:r>
      </w:del>
      <w:ins w:id="23" w:author="Family" w:date="2014-10-21T14:30:00Z">
        <w:r w:rsidR="00273FDE">
          <w:rPr>
            <w:rFonts w:eastAsia="Times New Roman" w:cs="Times New Roman"/>
            <w:color w:val="222222"/>
            <w:szCs w:val="24"/>
          </w:rPr>
          <w:t>to</w:t>
        </w:r>
      </w:ins>
      <w:r w:rsidR="004E2AC6">
        <w:rPr>
          <w:rFonts w:eastAsia="Times New Roman" w:cs="Times New Roman"/>
          <w:color w:val="222222"/>
          <w:szCs w:val="24"/>
        </w:rPr>
        <w:t xml:space="preserve"> make </w:t>
      </w:r>
      <w:del w:id="24" w:author="Family" w:date="2014-10-21T14:30:00Z">
        <w:r w:rsidR="004E2AC6" w:rsidDel="00273FDE">
          <w:rPr>
            <w:rFonts w:eastAsia="Times New Roman" w:cs="Times New Roman"/>
            <w:color w:val="222222"/>
            <w:szCs w:val="24"/>
          </w:rPr>
          <w:delText xml:space="preserve">their </w:delText>
        </w:r>
      </w:del>
      <w:ins w:id="25" w:author="Family" w:date="2014-10-21T14:30:00Z">
        <w:r w:rsidR="00273FDE">
          <w:rPr>
            <w:rFonts w:eastAsia="Times New Roman" w:cs="Times New Roman"/>
            <w:color w:val="222222"/>
            <w:szCs w:val="24"/>
          </w:rPr>
          <w:t xml:space="preserve">its </w:t>
        </w:r>
      </w:ins>
      <w:r w:rsidR="004E2AC6">
        <w:rPr>
          <w:rFonts w:eastAsia="Times New Roman" w:cs="Times New Roman"/>
          <w:color w:val="222222"/>
          <w:szCs w:val="24"/>
        </w:rPr>
        <w:t xml:space="preserve">own decision. This kind of method is called </w:t>
      </w:r>
      <w:ins w:id="26" w:author="Family" w:date="2014-10-21T14:30:00Z">
        <w:r w:rsidR="00273FDE">
          <w:rPr>
            <w:rFonts w:eastAsia="Times New Roman" w:cs="Times New Roman"/>
            <w:color w:val="222222"/>
            <w:szCs w:val="24"/>
          </w:rPr>
          <w:t xml:space="preserve">an </w:t>
        </w:r>
      </w:ins>
      <w:r w:rsidR="004E2AC6">
        <w:rPr>
          <w:rFonts w:eastAsia="Times New Roman" w:cs="Times New Roman"/>
          <w:color w:val="222222"/>
          <w:szCs w:val="24"/>
        </w:rPr>
        <w:t>agent-based method</w:t>
      </w:r>
      <w:r w:rsidRPr="00E4678F">
        <w:rPr>
          <w:rFonts w:eastAsia="Times New Roman" w:cs="Times New Roman"/>
          <w:color w:val="222222"/>
          <w:szCs w:val="24"/>
        </w:rPr>
        <w:t xml:space="preserve">. </w:t>
      </w:r>
      <w:r w:rsidR="005C7829">
        <w:rPr>
          <w:rFonts w:eastAsia="Times New Roman" w:cs="Times New Roman"/>
          <w:color w:val="222222"/>
          <w:szCs w:val="24"/>
        </w:rPr>
        <w:t>However,</w:t>
      </w:r>
      <w:r w:rsidR="004E2AC6" w:rsidRPr="004E2AC6">
        <w:rPr>
          <w:rFonts w:eastAsia="Times New Roman" w:cs="Times New Roman"/>
          <w:color w:val="222222"/>
          <w:szCs w:val="24"/>
        </w:rPr>
        <w:t xml:space="preserve"> </w:t>
      </w:r>
      <w:r w:rsidR="005C7829">
        <w:rPr>
          <w:rFonts w:eastAsia="Times New Roman" w:cs="Times New Roman"/>
          <w:color w:val="222222"/>
          <w:szCs w:val="24"/>
        </w:rPr>
        <w:t>agent-based methods</w:t>
      </w:r>
      <w:r w:rsidR="004E2AC6" w:rsidRPr="004E2AC6">
        <w:rPr>
          <w:rFonts w:eastAsia="Times New Roman" w:cs="Times New Roman"/>
          <w:color w:val="222222"/>
          <w:szCs w:val="24"/>
        </w:rPr>
        <w:t xml:space="preserve"> suffer from </w:t>
      </w:r>
      <w:del w:id="27" w:author="Family" w:date="2014-10-21T14:30:00Z">
        <w:r w:rsidR="004E2AC6" w:rsidRPr="004E2AC6" w:rsidDel="00273FDE">
          <w:rPr>
            <w:rFonts w:eastAsia="Times New Roman" w:cs="Times New Roman"/>
            <w:color w:val="222222"/>
            <w:szCs w:val="24"/>
          </w:rPr>
          <w:delText xml:space="preserve">the </w:delText>
        </w:r>
      </w:del>
      <w:r w:rsidR="004E2AC6" w:rsidRPr="004E2AC6">
        <w:rPr>
          <w:rFonts w:eastAsia="Times New Roman" w:cs="Times New Roman"/>
          <w:color w:val="222222"/>
          <w:szCs w:val="24"/>
        </w:rPr>
        <w:t>high</w:t>
      </w:r>
      <w:ins w:id="28" w:author="Family" w:date="2014-10-21T14:30:00Z">
        <w:r w:rsidR="00273FDE">
          <w:rPr>
            <w:rFonts w:eastAsia="Times New Roman" w:cs="Times New Roman"/>
            <w:color w:val="222222"/>
            <w:szCs w:val="24"/>
          </w:rPr>
          <w:t>-</w:t>
        </w:r>
      </w:ins>
      <w:del w:id="29" w:author="Family" w:date="2014-10-21T14:30:00Z">
        <w:r w:rsidR="004E2AC6" w:rsidRPr="004E2AC6" w:rsidDel="00273FDE">
          <w:rPr>
            <w:rFonts w:eastAsia="Times New Roman" w:cs="Times New Roman"/>
            <w:color w:val="222222"/>
            <w:szCs w:val="24"/>
          </w:rPr>
          <w:delText xml:space="preserve"> </w:delText>
        </w:r>
      </w:del>
      <w:r w:rsidR="004E2AC6" w:rsidRPr="004E2AC6">
        <w:rPr>
          <w:rFonts w:eastAsia="Times New Roman" w:cs="Times New Roman"/>
          <w:color w:val="222222"/>
          <w:szCs w:val="24"/>
        </w:rPr>
        <w:t>dimensional computation cost</w:t>
      </w:r>
      <w:ins w:id="30" w:author="Family" w:date="2014-10-21T14:30:00Z">
        <w:r w:rsidR="00273FDE">
          <w:rPr>
            <w:rFonts w:eastAsia="Times New Roman" w:cs="Times New Roman"/>
            <w:color w:val="222222"/>
            <w:szCs w:val="24"/>
          </w:rPr>
          <w:t xml:space="preserve">s, which </w:t>
        </w:r>
      </w:ins>
      <w:ins w:id="31" w:author="Family" w:date="2014-10-21T14:31:00Z">
        <w:r w:rsidR="00273FDE">
          <w:rPr>
            <w:rFonts w:eastAsia="Times New Roman" w:cs="Times New Roman"/>
            <w:color w:val="222222"/>
            <w:szCs w:val="24"/>
          </w:rPr>
          <w:t xml:space="preserve">sharply </w:t>
        </w:r>
      </w:ins>
      <w:ins w:id="32" w:author="Family" w:date="2014-10-21T14:30:00Z">
        <w:r w:rsidR="00273FDE">
          <w:rPr>
            <w:rFonts w:eastAsia="Times New Roman" w:cs="Times New Roman"/>
            <w:color w:val="222222"/>
            <w:szCs w:val="24"/>
          </w:rPr>
          <w:t xml:space="preserve">increases </w:t>
        </w:r>
      </w:ins>
      <w:del w:id="33" w:author="Family" w:date="2014-10-21T14:31:00Z">
        <w:r w:rsidR="004E2AC6" w:rsidRPr="004E2AC6" w:rsidDel="00273FDE">
          <w:rPr>
            <w:rFonts w:eastAsia="Times New Roman" w:cs="Times New Roman"/>
            <w:color w:val="222222"/>
            <w:szCs w:val="24"/>
          </w:rPr>
          <w:delText xml:space="preserve"> while</w:delText>
        </w:r>
      </w:del>
      <w:ins w:id="34" w:author="Family" w:date="2014-10-21T14:31:00Z">
        <w:r w:rsidR="00273FDE">
          <w:rPr>
            <w:rFonts w:eastAsia="Times New Roman" w:cs="Times New Roman"/>
            <w:color w:val="222222"/>
            <w:szCs w:val="24"/>
          </w:rPr>
          <w:t>as</w:t>
        </w:r>
      </w:ins>
      <w:r w:rsidR="004E2AC6" w:rsidRPr="004E2AC6">
        <w:rPr>
          <w:rFonts w:eastAsia="Times New Roman" w:cs="Times New Roman"/>
          <w:color w:val="222222"/>
          <w:szCs w:val="24"/>
        </w:rPr>
        <w:t xml:space="preserve"> the number of </w:t>
      </w:r>
      <w:proofErr w:type="gramStart"/>
      <w:r w:rsidR="004E2AC6" w:rsidRPr="004E2AC6">
        <w:rPr>
          <w:rFonts w:eastAsia="Times New Roman" w:cs="Times New Roman"/>
          <w:color w:val="222222"/>
          <w:szCs w:val="24"/>
        </w:rPr>
        <w:t>agents</w:t>
      </w:r>
      <w:proofErr w:type="gramEnd"/>
      <w:r w:rsidR="004E2AC6" w:rsidRPr="004E2AC6">
        <w:rPr>
          <w:rFonts w:eastAsia="Times New Roman" w:cs="Times New Roman"/>
          <w:color w:val="222222"/>
          <w:szCs w:val="24"/>
        </w:rPr>
        <w:t xml:space="preserve"> increase</w:t>
      </w:r>
      <w:ins w:id="35" w:author="Family" w:date="2014-10-21T14:31:00Z">
        <w:r w:rsidR="00273FDE">
          <w:rPr>
            <w:rFonts w:eastAsia="Times New Roman" w:cs="Times New Roman"/>
            <w:color w:val="222222"/>
            <w:szCs w:val="24"/>
          </w:rPr>
          <w:t>s</w:t>
        </w:r>
      </w:ins>
      <w:r w:rsidR="004E2AC6" w:rsidRPr="004E2AC6">
        <w:rPr>
          <w:rFonts w:eastAsia="Times New Roman" w:cs="Times New Roman"/>
          <w:color w:val="222222"/>
          <w:szCs w:val="24"/>
        </w:rPr>
        <w:t xml:space="preserve">, </w:t>
      </w:r>
      <w:del w:id="36" w:author="Family" w:date="2014-10-21T14:31:00Z">
        <w:r w:rsidR="004E2AC6" w:rsidRPr="004E2AC6" w:rsidDel="00273FDE">
          <w:rPr>
            <w:rFonts w:eastAsia="Times New Roman" w:cs="Times New Roman"/>
            <w:color w:val="222222"/>
            <w:szCs w:val="24"/>
          </w:rPr>
          <w:delText xml:space="preserve">which </w:delText>
        </w:r>
      </w:del>
      <w:r w:rsidR="004E2AC6" w:rsidRPr="004E2AC6">
        <w:rPr>
          <w:rFonts w:eastAsia="Times New Roman" w:cs="Times New Roman"/>
          <w:color w:val="222222"/>
          <w:szCs w:val="24"/>
        </w:rPr>
        <w:t>limit</w:t>
      </w:r>
      <w:ins w:id="37" w:author="Family" w:date="2014-10-21T14:31:00Z">
        <w:r w:rsidR="00273FDE">
          <w:rPr>
            <w:rFonts w:eastAsia="Times New Roman" w:cs="Times New Roman"/>
            <w:color w:val="222222"/>
            <w:szCs w:val="24"/>
          </w:rPr>
          <w:t>ing</w:t>
        </w:r>
      </w:ins>
      <w:del w:id="38" w:author="Family" w:date="2014-10-21T14:31:00Z">
        <w:r w:rsidR="004E2AC6" w:rsidRPr="004E2AC6" w:rsidDel="00273FDE">
          <w:rPr>
            <w:rFonts w:eastAsia="Times New Roman" w:cs="Times New Roman"/>
            <w:color w:val="222222"/>
            <w:szCs w:val="24"/>
          </w:rPr>
          <w:delText>s</w:delText>
        </w:r>
      </w:del>
      <w:r w:rsidR="004E2AC6" w:rsidRPr="004E2AC6">
        <w:rPr>
          <w:rFonts w:eastAsia="Times New Roman" w:cs="Times New Roman"/>
          <w:color w:val="222222"/>
          <w:szCs w:val="24"/>
        </w:rPr>
        <w:t xml:space="preserve"> the scope of scenarios </w:t>
      </w:r>
      <w:ins w:id="39" w:author="Family" w:date="2014-10-21T14:32:00Z">
        <w:r w:rsidR="00956C25">
          <w:rPr>
            <w:rFonts w:eastAsia="Times New Roman" w:cs="Times New Roman"/>
            <w:color w:val="222222"/>
            <w:szCs w:val="24"/>
          </w:rPr>
          <w:t xml:space="preserve">to which </w:t>
        </w:r>
      </w:ins>
      <w:ins w:id="40" w:author="Family" w:date="2014-10-21T14:31:00Z">
        <w:r w:rsidR="00956C25">
          <w:rPr>
            <w:rFonts w:eastAsia="Times New Roman" w:cs="Times New Roman"/>
            <w:color w:val="222222"/>
            <w:szCs w:val="24"/>
          </w:rPr>
          <w:t xml:space="preserve">they can be </w:t>
        </w:r>
      </w:ins>
      <w:del w:id="41" w:author="Family" w:date="2014-10-21T14:31:00Z">
        <w:r w:rsidR="004E2AC6" w:rsidRPr="004E2AC6" w:rsidDel="00956C25">
          <w:rPr>
            <w:rFonts w:eastAsia="Times New Roman" w:cs="Times New Roman"/>
            <w:color w:val="222222"/>
            <w:szCs w:val="24"/>
          </w:rPr>
          <w:delText xml:space="preserve">it </w:delText>
        </w:r>
      </w:del>
      <w:r w:rsidR="004E2AC6" w:rsidRPr="004E2AC6">
        <w:rPr>
          <w:rFonts w:eastAsia="Times New Roman" w:cs="Times New Roman"/>
          <w:color w:val="222222"/>
          <w:szCs w:val="24"/>
        </w:rPr>
        <w:t xml:space="preserve">applied </w:t>
      </w:r>
      <w:del w:id="42" w:author="Family" w:date="2014-10-21T14:32:00Z">
        <w:r w:rsidR="004E2AC6" w:rsidRPr="004E2AC6" w:rsidDel="00956C25">
          <w:rPr>
            <w:rFonts w:eastAsia="Times New Roman" w:cs="Times New Roman"/>
            <w:color w:val="222222"/>
            <w:szCs w:val="24"/>
          </w:rPr>
          <w:delText xml:space="preserve">on </w:delText>
        </w:r>
      </w:del>
      <w:r w:rsidR="004E2AC6" w:rsidRPr="004E2AC6">
        <w:rPr>
          <w:rFonts w:eastAsia="Times New Roman" w:cs="Times New Roman"/>
          <w:color w:val="222222"/>
          <w:szCs w:val="24"/>
        </w:rPr>
        <w:t xml:space="preserve">to smaller groups of </w:t>
      </w:r>
      <w:ins w:id="43" w:author="Family" w:date="2014-10-21T14:32:00Z">
        <w:r w:rsidR="00956C25">
          <w:rPr>
            <w:rFonts w:eastAsia="Times New Roman" w:cs="Times New Roman"/>
            <w:color w:val="222222"/>
            <w:szCs w:val="24"/>
          </w:rPr>
          <w:t>individuals</w:t>
        </w:r>
      </w:ins>
      <w:del w:id="44" w:author="Family" w:date="2014-10-21T14:32:00Z">
        <w:r w:rsidR="004E2AC6" w:rsidRPr="004E2AC6" w:rsidDel="00956C25">
          <w:rPr>
            <w:rFonts w:eastAsia="Times New Roman" w:cs="Times New Roman"/>
            <w:color w:val="222222"/>
            <w:szCs w:val="24"/>
          </w:rPr>
          <w:delText>people</w:delText>
        </w:r>
      </w:del>
      <w:r w:rsidRPr="00E4678F">
        <w:rPr>
          <w:rFonts w:eastAsia="Times New Roman" w:cs="Times New Roman"/>
          <w:color w:val="222222"/>
          <w:szCs w:val="24"/>
        </w:rPr>
        <w:t>.</w:t>
      </w:r>
      <w:ins w:id="45" w:author="Family" w:date="2014-10-21T14:32:00Z">
        <w:r w:rsidR="00956C25">
          <w:rPr>
            <w:rFonts w:eastAsia="Times New Roman" w:cs="Times New Roman"/>
            <w:color w:val="222222"/>
            <w:szCs w:val="24"/>
          </w:rPr>
          <w:t xml:space="preserve"> </w:t>
        </w:r>
        <w:proofErr w:type="gramStart"/>
        <w:r w:rsidR="00956C25">
          <w:rPr>
            <w:rFonts w:eastAsia="Times New Roman" w:cs="Times New Roman"/>
            <w:color w:val="222222"/>
            <w:szCs w:val="24"/>
          </w:rPr>
          <w:t>A</w:t>
        </w:r>
      </w:ins>
      <w:proofErr w:type="gramEnd"/>
      <w:del w:id="46" w:author="Family" w:date="2014-10-21T14:32:00Z">
        <w:r w:rsidRPr="00E4678F" w:rsidDel="00956C25">
          <w:rPr>
            <w:rFonts w:eastAsia="Times New Roman" w:cs="Times New Roman"/>
            <w:color w:val="222222"/>
            <w:szCs w:val="24"/>
          </w:rPr>
          <w:delText xml:space="preserve"> </w:delText>
        </w:r>
        <w:r w:rsidR="00650A72" w:rsidDel="00956C25">
          <w:rPr>
            <w:rFonts w:eastAsia="Times New Roman" w:cs="Times New Roman"/>
            <w:color w:val="222222"/>
            <w:szCs w:val="24"/>
          </w:rPr>
          <w:delText>And a</w:delText>
        </w:r>
      </w:del>
      <w:r w:rsidR="00650A72">
        <w:rPr>
          <w:rFonts w:eastAsia="Times New Roman" w:cs="Times New Roman"/>
          <w:color w:val="222222"/>
          <w:szCs w:val="24"/>
        </w:rPr>
        <w:t>lso</w:t>
      </w:r>
      <w:ins w:id="47" w:author="Family" w:date="2014-10-21T14:32:00Z">
        <w:r w:rsidR="00956C25">
          <w:rPr>
            <w:rFonts w:eastAsia="Times New Roman" w:cs="Times New Roman"/>
            <w:color w:val="222222"/>
            <w:szCs w:val="24"/>
          </w:rPr>
          <w:t>,</w:t>
        </w:r>
      </w:ins>
      <w:r w:rsidR="00650A72">
        <w:rPr>
          <w:rFonts w:eastAsia="Times New Roman" w:cs="Times New Roman"/>
          <w:color w:val="222222"/>
          <w:szCs w:val="24"/>
        </w:rPr>
        <w:t xml:space="preserve"> </w:t>
      </w:r>
      <w:r w:rsidR="00E82546">
        <w:rPr>
          <w:rFonts w:eastAsia="Times New Roman" w:cs="Times New Roman"/>
          <w:color w:val="222222"/>
          <w:szCs w:val="24"/>
        </w:rPr>
        <w:t xml:space="preserve">some </w:t>
      </w:r>
      <w:del w:id="48" w:author="Family" w:date="2014-10-21T14:32:00Z">
        <w:r w:rsidR="00E82546" w:rsidDel="00956C25">
          <w:rPr>
            <w:rFonts w:eastAsia="Times New Roman" w:cs="Times New Roman"/>
            <w:color w:val="222222"/>
            <w:szCs w:val="24"/>
          </w:rPr>
          <w:delText xml:space="preserve">of </w:delText>
        </w:r>
      </w:del>
      <w:r w:rsidR="00E82546">
        <w:rPr>
          <w:rFonts w:eastAsia="Times New Roman" w:cs="Times New Roman"/>
          <w:color w:val="222222"/>
          <w:szCs w:val="24"/>
        </w:rPr>
        <w:t>agent-based algorithm</w:t>
      </w:r>
      <w:r w:rsidR="00973F93">
        <w:rPr>
          <w:rFonts w:eastAsia="Times New Roman" w:cs="Times New Roman"/>
          <w:color w:val="222222"/>
          <w:szCs w:val="24"/>
        </w:rPr>
        <w:t>s</w:t>
      </w:r>
      <w:r w:rsidR="00650A72">
        <w:rPr>
          <w:rFonts w:eastAsia="Times New Roman" w:cs="Times New Roman"/>
          <w:color w:val="222222"/>
          <w:szCs w:val="24"/>
        </w:rPr>
        <w:t xml:space="preserve"> </w:t>
      </w:r>
      <w:r w:rsidR="00E82546">
        <w:rPr>
          <w:rFonts w:eastAsia="Times New Roman" w:cs="Times New Roman"/>
          <w:color w:val="222222"/>
          <w:szCs w:val="24"/>
        </w:rPr>
        <w:t>have trouble</w:t>
      </w:r>
      <w:del w:id="49" w:author="Family" w:date="2014-10-21T14:32:00Z">
        <w:r w:rsidR="00973F93" w:rsidDel="00956C25">
          <w:rPr>
            <w:rFonts w:eastAsia="Times New Roman" w:cs="Times New Roman"/>
            <w:color w:val="222222"/>
            <w:szCs w:val="24"/>
          </w:rPr>
          <w:delText>s</w:delText>
        </w:r>
      </w:del>
      <w:r w:rsidR="00E82546">
        <w:rPr>
          <w:rFonts w:eastAsia="Times New Roman" w:cs="Times New Roman"/>
          <w:color w:val="222222"/>
          <w:szCs w:val="24"/>
        </w:rPr>
        <w:t xml:space="preserve"> in dense crowd simulation</w:t>
      </w:r>
      <w:ins w:id="50" w:author="Family" w:date="2014-10-21T14:32:00Z">
        <w:r w:rsidR="00956C25">
          <w:rPr>
            <w:rFonts w:eastAsia="Times New Roman" w:cs="Times New Roman"/>
            <w:color w:val="222222"/>
            <w:szCs w:val="24"/>
          </w:rPr>
          <w:t>s</w:t>
        </w:r>
      </w:ins>
      <w:r w:rsidR="00E82546">
        <w:rPr>
          <w:rFonts w:eastAsia="Times New Roman" w:cs="Times New Roman"/>
          <w:color w:val="222222"/>
          <w:szCs w:val="24"/>
        </w:rPr>
        <w:t xml:space="preserve"> because the high density will lead to </w:t>
      </w:r>
      <w:ins w:id="51" w:author="Family" w:date="2014-10-21T14:32:00Z">
        <w:r w:rsidR="00956C25">
          <w:rPr>
            <w:rFonts w:eastAsia="Times New Roman" w:cs="Times New Roman"/>
            <w:color w:val="222222"/>
            <w:szCs w:val="24"/>
          </w:rPr>
          <w:t xml:space="preserve">a </w:t>
        </w:r>
      </w:ins>
      <w:r w:rsidR="00E82546">
        <w:rPr>
          <w:rFonts w:eastAsia="Times New Roman" w:cs="Times New Roman"/>
          <w:color w:val="222222"/>
          <w:szCs w:val="24"/>
        </w:rPr>
        <w:t>limit</w:t>
      </w:r>
      <w:ins w:id="52" w:author="Family" w:date="2014-10-21T14:32:00Z">
        <w:r w:rsidR="00956C25">
          <w:rPr>
            <w:rFonts w:eastAsia="Times New Roman" w:cs="Times New Roman"/>
            <w:color w:val="222222"/>
            <w:szCs w:val="24"/>
          </w:rPr>
          <w:t>ed</w:t>
        </w:r>
      </w:ins>
      <w:r w:rsidR="00E82546">
        <w:rPr>
          <w:rFonts w:eastAsia="Times New Roman" w:cs="Times New Roman"/>
          <w:color w:val="222222"/>
          <w:szCs w:val="24"/>
        </w:rPr>
        <w:t xml:space="preserve"> solution space</w:t>
      </w:r>
      <w:ins w:id="53" w:author="Family" w:date="2014-10-21T14:33:00Z">
        <w:r w:rsidR="00956C25">
          <w:rPr>
            <w:rFonts w:eastAsia="Times New Roman" w:cs="Times New Roman"/>
            <w:color w:val="222222"/>
            <w:szCs w:val="24"/>
          </w:rPr>
          <w:t>, requiring</w:t>
        </w:r>
      </w:ins>
      <w:del w:id="54" w:author="Family" w:date="2014-10-21T14:33:00Z">
        <w:r w:rsidR="00E82546" w:rsidDel="00956C25">
          <w:rPr>
            <w:rFonts w:eastAsia="Times New Roman" w:cs="Times New Roman"/>
            <w:color w:val="222222"/>
            <w:szCs w:val="24"/>
          </w:rPr>
          <w:delText xml:space="preserve"> and</w:delText>
        </w:r>
      </w:del>
      <w:r w:rsidR="00E82546">
        <w:rPr>
          <w:rFonts w:eastAsia="Times New Roman" w:cs="Times New Roman"/>
          <w:color w:val="222222"/>
          <w:szCs w:val="24"/>
        </w:rPr>
        <w:t xml:space="preserve"> more time to converge. </w:t>
      </w:r>
      <w:r w:rsidR="00897465">
        <w:rPr>
          <w:rFonts w:eastAsia="Times New Roman" w:cs="Times New Roman"/>
          <w:color w:val="222222"/>
          <w:szCs w:val="24"/>
        </w:rPr>
        <w:t xml:space="preserve">To solve the high density and large population crowd problem, some researchers </w:t>
      </w:r>
      <w:del w:id="55" w:author="Family" w:date="2014-10-21T14:33:00Z">
        <w:r w:rsidR="00897465" w:rsidDel="003832E1">
          <w:rPr>
            <w:rFonts w:eastAsia="Times New Roman" w:cs="Times New Roman"/>
            <w:color w:val="222222"/>
            <w:szCs w:val="24"/>
          </w:rPr>
          <w:delText>come up with</w:delText>
        </w:r>
      </w:del>
      <w:ins w:id="56" w:author="Family" w:date="2014-10-21T14:33:00Z">
        <w:r w:rsidR="003832E1">
          <w:rPr>
            <w:rFonts w:eastAsia="Times New Roman" w:cs="Times New Roman"/>
            <w:color w:val="222222"/>
            <w:szCs w:val="24"/>
          </w:rPr>
          <w:t>posited</w:t>
        </w:r>
      </w:ins>
      <w:r w:rsidR="00897465">
        <w:rPr>
          <w:rFonts w:eastAsia="Times New Roman" w:cs="Times New Roman"/>
          <w:color w:val="222222"/>
          <w:szCs w:val="24"/>
        </w:rPr>
        <w:t xml:space="preserve"> the idea of </w:t>
      </w:r>
      <w:ins w:id="57" w:author="Family" w:date="2014-10-21T14:33:00Z">
        <w:r w:rsidR="003832E1">
          <w:rPr>
            <w:rFonts w:eastAsia="Times New Roman" w:cs="Times New Roman"/>
            <w:color w:val="222222"/>
            <w:szCs w:val="24"/>
          </w:rPr>
          <w:t xml:space="preserve">a </w:t>
        </w:r>
      </w:ins>
      <w:r w:rsidR="00897465">
        <w:rPr>
          <w:rFonts w:eastAsia="Times New Roman" w:cs="Times New Roman"/>
          <w:color w:val="222222"/>
          <w:szCs w:val="24"/>
        </w:rPr>
        <w:t>continuous method</w:t>
      </w:r>
      <w:ins w:id="58" w:author="Family" w:date="2014-10-21T14:33:00Z">
        <w:r w:rsidR="003832E1">
          <w:rPr>
            <w:rFonts w:eastAsia="Times New Roman" w:cs="Times New Roman"/>
            <w:color w:val="222222"/>
            <w:szCs w:val="24"/>
          </w:rPr>
          <w:t>,</w:t>
        </w:r>
      </w:ins>
      <w:r w:rsidR="00897465">
        <w:rPr>
          <w:rFonts w:eastAsia="Times New Roman" w:cs="Times New Roman"/>
          <w:color w:val="222222"/>
          <w:szCs w:val="24"/>
        </w:rPr>
        <w:t xml:space="preserve"> which </w:t>
      </w:r>
      <w:del w:id="59" w:author="Family" w:date="2014-10-21T14:33:00Z">
        <w:r w:rsidR="00897465" w:rsidDel="003832E1">
          <w:rPr>
            <w:rFonts w:eastAsia="Times New Roman" w:cs="Times New Roman"/>
            <w:color w:val="222222"/>
            <w:szCs w:val="24"/>
          </w:rPr>
          <w:delText xml:space="preserve">is </w:delText>
        </w:r>
      </w:del>
      <w:r w:rsidR="00897465">
        <w:rPr>
          <w:rFonts w:eastAsia="Times New Roman" w:cs="Times New Roman"/>
          <w:color w:val="222222"/>
          <w:szCs w:val="24"/>
        </w:rPr>
        <w:t>conside</w:t>
      </w:r>
      <w:ins w:id="60" w:author="Family" w:date="2014-10-21T14:33:00Z">
        <w:r w:rsidR="003832E1">
          <w:rPr>
            <w:rFonts w:eastAsia="Times New Roman" w:cs="Times New Roman"/>
            <w:color w:val="222222"/>
            <w:szCs w:val="24"/>
          </w:rPr>
          <w:t>rs</w:t>
        </w:r>
      </w:ins>
      <w:del w:id="61" w:author="Family" w:date="2014-10-21T14:33:00Z">
        <w:r w:rsidR="00897465" w:rsidDel="003832E1">
          <w:rPr>
            <w:rFonts w:eastAsia="Times New Roman" w:cs="Times New Roman"/>
            <w:color w:val="222222"/>
            <w:szCs w:val="24"/>
          </w:rPr>
          <w:delText>ring</w:delText>
        </w:r>
      </w:del>
      <w:r w:rsidR="00897465">
        <w:rPr>
          <w:rFonts w:eastAsia="Times New Roman" w:cs="Times New Roman"/>
          <w:color w:val="222222"/>
          <w:szCs w:val="24"/>
        </w:rPr>
        <w:t xml:space="preserve"> people as groups</w:t>
      </w:r>
      <w:ins w:id="62" w:author="Family" w:date="2014-10-21T14:33:00Z">
        <w:r w:rsidR="003832E1">
          <w:rPr>
            <w:rFonts w:eastAsia="Times New Roman" w:cs="Times New Roman"/>
            <w:color w:val="222222"/>
            <w:szCs w:val="24"/>
          </w:rPr>
          <w:t>,</w:t>
        </w:r>
      </w:ins>
      <w:r w:rsidR="00897465">
        <w:rPr>
          <w:rFonts w:eastAsia="Times New Roman" w:cs="Times New Roman"/>
          <w:color w:val="222222"/>
          <w:szCs w:val="24"/>
        </w:rPr>
        <w:t xml:space="preserve"> and solve</w:t>
      </w:r>
      <w:ins w:id="63" w:author="Family" w:date="2014-10-21T14:33:00Z">
        <w:r w:rsidR="003832E1">
          <w:rPr>
            <w:rFonts w:eastAsia="Times New Roman" w:cs="Times New Roman"/>
            <w:color w:val="222222"/>
            <w:szCs w:val="24"/>
          </w:rPr>
          <w:t>s</w:t>
        </w:r>
      </w:ins>
      <w:r w:rsidR="00897465">
        <w:rPr>
          <w:rFonts w:eastAsia="Times New Roman" w:cs="Times New Roman"/>
          <w:color w:val="222222"/>
          <w:szCs w:val="24"/>
        </w:rPr>
        <w:t xml:space="preserve"> the simulation problem </w:t>
      </w:r>
      <w:ins w:id="64" w:author="Family" w:date="2014-10-21T14:33:00Z">
        <w:r w:rsidR="003832E1">
          <w:rPr>
            <w:rFonts w:eastAsia="Times New Roman" w:cs="Times New Roman"/>
            <w:color w:val="222222"/>
            <w:szCs w:val="24"/>
          </w:rPr>
          <w:t>at</w:t>
        </w:r>
      </w:ins>
      <w:del w:id="65" w:author="Family" w:date="2014-10-21T14:33:00Z">
        <w:r w:rsidR="00897465" w:rsidDel="003832E1">
          <w:rPr>
            <w:rFonts w:eastAsia="Times New Roman" w:cs="Times New Roman"/>
            <w:color w:val="222222"/>
            <w:szCs w:val="24"/>
          </w:rPr>
          <w:delText>in</w:delText>
        </w:r>
      </w:del>
      <w:r w:rsidR="00897465">
        <w:rPr>
          <w:rFonts w:eastAsia="Times New Roman" w:cs="Times New Roman"/>
          <w:color w:val="222222"/>
          <w:szCs w:val="24"/>
        </w:rPr>
        <w:t xml:space="preserve"> a macro level</w:t>
      </w:r>
      <w:del w:id="66" w:author="Family" w:date="2014-10-21T14:34:00Z">
        <w:r w:rsidR="00897465" w:rsidDel="003832E1">
          <w:rPr>
            <w:rFonts w:eastAsia="Times New Roman" w:cs="Times New Roman"/>
            <w:color w:val="222222"/>
            <w:szCs w:val="24"/>
          </w:rPr>
          <w:delText xml:space="preserve"> view</w:delText>
        </w:r>
      </w:del>
      <w:r w:rsidR="00897465">
        <w:rPr>
          <w:rFonts w:eastAsia="Times New Roman" w:cs="Times New Roman"/>
          <w:color w:val="222222"/>
          <w:szCs w:val="24"/>
        </w:rPr>
        <w:t xml:space="preserve">. </w:t>
      </w:r>
      <w:r w:rsidR="00135232">
        <w:rPr>
          <w:rFonts w:eastAsia="Times New Roman" w:cs="Times New Roman"/>
          <w:color w:val="222222"/>
          <w:szCs w:val="24"/>
        </w:rPr>
        <w:t>Continuous</w:t>
      </w:r>
      <w:r w:rsidR="00E90574">
        <w:rPr>
          <w:rFonts w:eastAsia="Times New Roman" w:cs="Times New Roman"/>
          <w:color w:val="222222"/>
          <w:szCs w:val="24"/>
        </w:rPr>
        <w:t xml:space="preserve"> methods </w:t>
      </w:r>
      <w:r w:rsidR="00E90574">
        <w:t>can work well with large dense crowd</w:t>
      </w:r>
      <w:ins w:id="67" w:author="Family" w:date="2014-10-21T14:34:00Z">
        <w:r w:rsidR="004048FD">
          <w:t>s</w:t>
        </w:r>
      </w:ins>
      <w:r w:rsidR="00E90574">
        <w:t>, but suffer from poorer performance in low</w:t>
      </w:r>
      <w:ins w:id="68" w:author="Family" w:date="2014-10-21T14:34:00Z">
        <w:r w:rsidR="004048FD">
          <w:t>-</w:t>
        </w:r>
      </w:ins>
      <w:del w:id="69" w:author="Family" w:date="2014-10-21T14:34:00Z">
        <w:r w:rsidR="00E90574" w:rsidDel="004048FD">
          <w:delText xml:space="preserve"> </w:delText>
        </w:r>
      </w:del>
      <w:r w:rsidR="00E90574">
        <w:t>density regions</w:t>
      </w:r>
      <w:r w:rsidR="00693683">
        <w:t xml:space="preserve"> as agents may collide and overlap due </w:t>
      </w:r>
      <w:r w:rsidR="008D1C0E">
        <w:t xml:space="preserve">to </w:t>
      </w:r>
      <w:del w:id="70" w:author="Family" w:date="2014-10-21T14:34:00Z">
        <w:r w:rsidR="008D1C0E" w:rsidDel="004048FD">
          <w:delText xml:space="preserve">the </w:delText>
        </w:r>
      </w:del>
      <w:r w:rsidR="008D1C0E">
        <w:t>violation</w:t>
      </w:r>
      <w:ins w:id="71" w:author="Family" w:date="2014-10-21T14:34:00Z">
        <w:r w:rsidR="004048FD">
          <w:t>s</w:t>
        </w:r>
      </w:ins>
      <w:r w:rsidR="008D1C0E">
        <w:t xml:space="preserve"> of the </w:t>
      </w:r>
      <w:r w:rsidR="00693683">
        <w:t>assumption</w:t>
      </w:r>
      <w:r w:rsidR="008D1C0E">
        <w:t xml:space="preserve"> of density</w:t>
      </w:r>
      <w:r w:rsidR="00135232">
        <w:t>.</w:t>
      </w:r>
      <w:r w:rsidR="006A0DFC">
        <w:t xml:space="preserve"> </w:t>
      </w:r>
      <w:r w:rsidR="007E2D3A">
        <w:t>In order to take advantage of both methods and simulate scenarios with both spars</w:t>
      </w:r>
      <w:r w:rsidR="00E97909">
        <w:t xml:space="preserve">e and dense crowd distribution, </w:t>
      </w:r>
      <w:r w:rsidR="007E2D3A">
        <w:t>\</w:t>
      </w:r>
      <w:proofErr w:type="gramStart"/>
      <w:r w:rsidR="007E2D3A">
        <w:t>cite{</w:t>
      </w:r>
      <w:proofErr w:type="gramEnd"/>
      <w:r w:rsidR="007E2D3A">
        <w:t>Golas:2013} proposed a hybrid solution which combine</w:t>
      </w:r>
      <w:ins w:id="72" w:author="Family" w:date="2014-10-21T14:34:00Z">
        <w:r w:rsidR="005356E8">
          <w:t>s</w:t>
        </w:r>
      </w:ins>
      <w:r w:rsidR="007E2D3A">
        <w:t xml:space="preserve"> and smoothly blend</w:t>
      </w:r>
      <w:ins w:id="73" w:author="Family" w:date="2014-10-21T14:34:00Z">
        <w:r w:rsidR="005356E8">
          <w:t>s</w:t>
        </w:r>
      </w:ins>
      <w:r w:rsidR="007E2D3A">
        <w:t xml:space="preserve"> </w:t>
      </w:r>
      <w:del w:id="74" w:author="Family" w:date="2014-10-21T14:34:00Z">
        <w:r w:rsidR="007E2D3A" w:rsidDel="005356E8">
          <w:delText xml:space="preserve">the </w:delText>
        </w:r>
      </w:del>
      <w:r w:rsidR="007E2D3A">
        <w:t>agent-based method</w:t>
      </w:r>
      <w:ins w:id="75" w:author="Family" w:date="2014-10-21T14:34:00Z">
        <w:r w:rsidR="005356E8">
          <w:t>s</w:t>
        </w:r>
      </w:ins>
      <w:r w:rsidR="007E2D3A">
        <w:t xml:space="preserve"> and continuous method</w:t>
      </w:r>
      <w:ins w:id="76" w:author="Family" w:date="2014-10-21T14:35:00Z">
        <w:r w:rsidR="005356E8">
          <w:t>s</w:t>
        </w:r>
      </w:ins>
      <w:del w:id="77" w:author="Family" w:date="2014-10-21T14:35:00Z">
        <w:r w:rsidR="007E2D3A" w:rsidDel="005356E8">
          <w:delText xml:space="preserve"> together</w:delText>
        </w:r>
      </w:del>
      <w:r w:rsidR="007B38CC">
        <w:t>.</w:t>
      </w:r>
    </w:p>
    <w:p w14:paraId="54FC4F0C" w14:textId="1416B6E0" w:rsidR="007B5C6E" w:rsidRDefault="00294FC5" w:rsidP="00E4678F">
      <w:pPr>
        <w:shd w:val="clear" w:color="auto" w:fill="FFFFFF"/>
        <w:spacing w:line="240" w:lineRule="auto"/>
        <w:jc w:val="left"/>
        <w:rPr>
          <w:rFonts w:eastAsia="Times New Roman" w:cs="Times New Roman"/>
          <w:color w:val="222222"/>
          <w:szCs w:val="24"/>
        </w:rPr>
      </w:pPr>
      <w:r>
        <w:rPr>
          <w:rFonts w:eastAsia="Times New Roman" w:cs="Times New Roman"/>
          <w:color w:val="222222"/>
          <w:szCs w:val="24"/>
        </w:rPr>
        <w:t xml:space="preserve">However, </w:t>
      </w:r>
      <w:r>
        <w:t>in the observation of our daily life, pedestrian behavior is more</w:t>
      </w:r>
      <w:r w:rsidRPr="00E4678F">
        <w:rPr>
          <w:rFonts w:eastAsia="Times New Roman" w:cs="Times New Roman"/>
          <w:color w:val="222222"/>
          <w:szCs w:val="24"/>
        </w:rPr>
        <w:t xml:space="preserve"> </w:t>
      </w:r>
      <w:r>
        <w:rPr>
          <w:rFonts w:eastAsia="Times New Roman" w:cs="Times New Roman"/>
          <w:color w:val="222222"/>
          <w:szCs w:val="24"/>
        </w:rPr>
        <w:t>than</w:t>
      </w:r>
      <w:r w:rsidR="00B74BAF">
        <w:rPr>
          <w:rFonts w:eastAsia="Times New Roman" w:cs="Times New Roman"/>
          <w:color w:val="222222"/>
          <w:szCs w:val="24"/>
        </w:rPr>
        <w:t xml:space="preserve"> a combination</w:t>
      </w:r>
      <w:r w:rsidR="009B248D">
        <w:rPr>
          <w:rFonts w:eastAsia="Times New Roman" w:cs="Times New Roman"/>
          <w:color w:val="222222"/>
          <w:szCs w:val="24"/>
        </w:rPr>
        <w:t xml:space="preserve"> of</w:t>
      </w:r>
      <w:r>
        <w:rPr>
          <w:rFonts w:eastAsia="Times New Roman" w:cs="Times New Roman"/>
          <w:color w:val="222222"/>
          <w:szCs w:val="24"/>
        </w:rPr>
        <w:t xml:space="preserve"> individual behavior</w:t>
      </w:r>
      <w:r w:rsidR="00DC3C76">
        <w:rPr>
          <w:rFonts w:eastAsia="Times New Roman" w:cs="Times New Roman"/>
          <w:color w:val="222222"/>
          <w:szCs w:val="24"/>
        </w:rPr>
        <w:t xml:space="preserve"> and</w:t>
      </w:r>
      <w:r>
        <w:rPr>
          <w:rFonts w:eastAsia="Times New Roman" w:cs="Times New Roman"/>
          <w:color w:val="222222"/>
          <w:szCs w:val="24"/>
        </w:rPr>
        <w:t xml:space="preserve"> dense crowd movement. </w:t>
      </w:r>
      <w:r w:rsidR="005F2525">
        <w:rPr>
          <w:rFonts w:eastAsia="Times New Roman" w:cs="Times New Roman"/>
          <w:color w:val="222222"/>
          <w:szCs w:val="24"/>
        </w:rPr>
        <w:t xml:space="preserve">First, there is also interaction between </w:t>
      </w:r>
      <w:ins w:id="78" w:author="Family" w:date="2014-10-21T14:35:00Z">
        <w:r w:rsidR="001716E0">
          <w:rPr>
            <w:rFonts w:eastAsia="Times New Roman" w:cs="Times New Roman"/>
            <w:color w:val="222222"/>
            <w:szCs w:val="24"/>
          </w:rPr>
          <w:t xml:space="preserve">the </w:t>
        </w:r>
      </w:ins>
      <w:r w:rsidR="005F2525">
        <w:rPr>
          <w:rFonts w:eastAsia="Times New Roman" w:cs="Times New Roman"/>
          <w:color w:val="222222"/>
          <w:szCs w:val="24"/>
        </w:rPr>
        <w:t xml:space="preserve">dense crowd and individuals outside the crowd. </w:t>
      </w:r>
      <w:r w:rsidR="00C6146F">
        <w:rPr>
          <w:rFonts w:eastAsia="Times New Roman" w:cs="Times New Roman"/>
          <w:color w:val="222222"/>
          <w:szCs w:val="24"/>
        </w:rPr>
        <w:t xml:space="preserve">A person can choose to join or avoid a crowd </w:t>
      </w:r>
      <w:ins w:id="79" w:author="Family" w:date="2014-10-21T14:35:00Z">
        <w:r w:rsidR="001716E0">
          <w:rPr>
            <w:rFonts w:eastAsia="Times New Roman" w:cs="Times New Roman"/>
            <w:color w:val="222222"/>
            <w:szCs w:val="24"/>
          </w:rPr>
          <w:t xml:space="preserve">encountered on the way to </w:t>
        </w:r>
      </w:ins>
      <w:del w:id="80" w:author="Family" w:date="2014-10-21T14:35:00Z">
        <w:r w:rsidR="00C6146F" w:rsidDel="001716E0">
          <w:rPr>
            <w:rFonts w:eastAsia="Times New Roman" w:cs="Times New Roman"/>
            <w:color w:val="222222"/>
            <w:szCs w:val="24"/>
          </w:rPr>
          <w:delText>in front</w:delText>
        </w:r>
      </w:del>
      <w:ins w:id="81" w:author="Family" w:date="2014-10-21T14:36:00Z">
        <w:r w:rsidR="001716E0">
          <w:rPr>
            <w:rFonts w:eastAsia="Times New Roman" w:cs="Times New Roman"/>
            <w:color w:val="222222"/>
            <w:szCs w:val="24"/>
          </w:rPr>
          <w:t>his</w:t>
        </w:r>
      </w:ins>
      <w:del w:id="82" w:author="Family" w:date="2014-10-21T14:36:00Z">
        <w:r w:rsidR="00C6146F" w:rsidDel="001716E0">
          <w:rPr>
            <w:rFonts w:eastAsia="Times New Roman" w:cs="Times New Roman"/>
            <w:color w:val="222222"/>
            <w:szCs w:val="24"/>
          </w:rPr>
          <w:delText xml:space="preserve"> of his way to</w:delText>
        </w:r>
      </w:del>
      <w:r w:rsidR="00C6146F">
        <w:rPr>
          <w:rFonts w:eastAsia="Times New Roman" w:cs="Times New Roman"/>
          <w:color w:val="222222"/>
          <w:szCs w:val="24"/>
        </w:rPr>
        <w:t xml:space="preserve"> target. </w:t>
      </w:r>
      <w:ins w:id="83" w:author="Family" w:date="2014-10-21T14:36:00Z">
        <w:r w:rsidR="00183A0F">
          <w:rPr>
            <w:rFonts w:eastAsia="Times New Roman" w:cs="Times New Roman"/>
            <w:color w:val="222222"/>
            <w:szCs w:val="24"/>
          </w:rPr>
          <w:t>S</w:t>
        </w:r>
      </w:ins>
      <w:del w:id="84" w:author="Family" w:date="2014-10-21T14:36:00Z">
        <w:r w:rsidR="005F2525" w:rsidDel="00183A0F">
          <w:rPr>
            <w:rFonts w:eastAsia="Times New Roman" w:cs="Times New Roman"/>
            <w:color w:val="222222"/>
            <w:szCs w:val="24"/>
          </w:rPr>
          <w:delText>And s</w:delText>
        </w:r>
      </w:del>
      <w:r w:rsidR="005F2525">
        <w:rPr>
          <w:rFonts w:eastAsia="Times New Roman" w:cs="Times New Roman"/>
          <w:color w:val="222222"/>
          <w:szCs w:val="24"/>
        </w:rPr>
        <w:t>econd, personal trait</w:t>
      </w:r>
      <w:ins w:id="85" w:author="Family" w:date="2014-10-21T14:36:00Z">
        <w:r w:rsidR="00183A0F">
          <w:rPr>
            <w:rFonts w:eastAsia="Times New Roman" w:cs="Times New Roman"/>
            <w:color w:val="222222"/>
            <w:szCs w:val="24"/>
          </w:rPr>
          <w:t>s</w:t>
        </w:r>
      </w:ins>
      <w:r w:rsidR="005F2525">
        <w:rPr>
          <w:rFonts w:eastAsia="Times New Roman" w:cs="Times New Roman"/>
          <w:color w:val="222222"/>
          <w:szCs w:val="24"/>
        </w:rPr>
        <w:t xml:space="preserve"> </w:t>
      </w:r>
      <w:del w:id="86" w:author="Family" w:date="2014-10-21T14:36:00Z">
        <w:r w:rsidR="005F2525" w:rsidDel="00183A0F">
          <w:rPr>
            <w:rFonts w:eastAsia="Times New Roman" w:cs="Times New Roman"/>
            <w:color w:val="222222"/>
            <w:szCs w:val="24"/>
          </w:rPr>
          <w:delText xml:space="preserve">is </w:delText>
        </w:r>
      </w:del>
      <w:ins w:id="87" w:author="Family" w:date="2014-10-21T14:36:00Z">
        <w:r w:rsidR="00183A0F">
          <w:rPr>
            <w:rFonts w:eastAsia="Times New Roman" w:cs="Times New Roman"/>
            <w:color w:val="222222"/>
            <w:szCs w:val="24"/>
          </w:rPr>
          <w:t xml:space="preserve">are </w:t>
        </w:r>
      </w:ins>
      <w:r w:rsidR="005F2525">
        <w:rPr>
          <w:rFonts w:eastAsia="Times New Roman" w:cs="Times New Roman"/>
          <w:color w:val="222222"/>
          <w:szCs w:val="24"/>
        </w:rPr>
        <w:t>not only individual propert</w:t>
      </w:r>
      <w:ins w:id="88" w:author="Family" w:date="2014-10-21T14:36:00Z">
        <w:r w:rsidR="00183A0F">
          <w:rPr>
            <w:rFonts w:eastAsia="Times New Roman" w:cs="Times New Roman"/>
            <w:color w:val="222222"/>
            <w:szCs w:val="24"/>
          </w:rPr>
          <w:t>ies</w:t>
        </w:r>
      </w:ins>
      <w:del w:id="89" w:author="Family" w:date="2014-10-21T14:36:00Z">
        <w:r w:rsidR="005F2525" w:rsidDel="00183A0F">
          <w:rPr>
            <w:rFonts w:eastAsia="Times New Roman" w:cs="Times New Roman"/>
            <w:color w:val="222222"/>
            <w:szCs w:val="24"/>
          </w:rPr>
          <w:delText>y</w:delText>
        </w:r>
      </w:del>
      <w:r w:rsidR="005F2525">
        <w:rPr>
          <w:rFonts w:eastAsia="Times New Roman" w:cs="Times New Roman"/>
          <w:color w:val="222222"/>
          <w:szCs w:val="24"/>
        </w:rPr>
        <w:t xml:space="preserve"> but also </w:t>
      </w:r>
      <w:del w:id="90" w:author="Family" w:date="2014-10-21T14:36:00Z">
        <w:r w:rsidR="00C6146F" w:rsidDel="00183A0F">
          <w:rPr>
            <w:rFonts w:eastAsia="Times New Roman" w:cs="Times New Roman"/>
            <w:color w:val="222222"/>
            <w:szCs w:val="24"/>
          </w:rPr>
          <w:delText>a</w:delText>
        </w:r>
        <w:r w:rsidR="005F2525" w:rsidDel="00183A0F">
          <w:rPr>
            <w:rFonts w:eastAsia="Times New Roman" w:cs="Times New Roman"/>
            <w:color w:val="222222"/>
            <w:szCs w:val="24"/>
          </w:rPr>
          <w:delText xml:space="preserve"> </w:delText>
        </w:r>
      </w:del>
      <w:r w:rsidR="005F2525">
        <w:rPr>
          <w:rFonts w:eastAsia="Times New Roman" w:cs="Times New Roman"/>
          <w:color w:val="222222"/>
          <w:szCs w:val="24"/>
        </w:rPr>
        <w:t>crowd</w:t>
      </w:r>
      <w:r w:rsidR="00C6146F">
        <w:rPr>
          <w:rFonts w:eastAsia="Times New Roman" w:cs="Times New Roman"/>
          <w:color w:val="222222"/>
          <w:szCs w:val="24"/>
        </w:rPr>
        <w:t xml:space="preserve"> propert</w:t>
      </w:r>
      <w:ins w:id="91" w:author="Family" w:date="2014-10-21T14:36:00Z">
        <w:r w:rsidR="00183A0F">
          <w:rPr>
            <w:rFonts w:eastAsia="Times New Roman" w:cs="Times New Roman"/>
            <w:color w:val="222222"/>
            <w:szCs w:val="24"/>
          </w:rPr>
          <w:t>ies</w:t>
        </w:r>
      </w:ins>
      <w:del w:id="92" w:author="Family" w:date="2014-10-21T14:36:00Z">
        <w:r w:rsidR="00C6146F" w:rsidDel="00183A0F">
          <w:rPr>
            <w:rFonts w:eastAsia="Times New Roman" w:cs="Times New Roman"/>
            <w:color w:val="222222"/>
            <w:szCs w:val="24"/>
          </w:rPr>
          <w:delText>y</w:delText>
        </w:r>
      </w:del>
      <w:r w:rsidR="005F2525">
        <w:rPr>
          <w:rFonts w:eastAsia="Times New Roman" w:cs="Times New Roman"/>
          <w:color w:val="222222"/>
          <w:szCs w:val="24"/>
        </w:rPr>
        <w:t xml:space="preserve">. </w:t>
      </w:r>
      <w:r w:rsidR="003567B7">
        <w:rPr>
          <w:rFonts w:eastAsia="Times New Roman" w:cs="Times New Roman"/>
          <w:color w:val="222222"/>
          <w:szCs w:val="24"/>
        </w:rPr>
        <w:t xml:space="preserve">As </w:t>
      </w:r>
      <w:ins w:id="93" w:author="Family" w:date="2014-10-21T14:36:00Z">
        <w:r w:rsidR="00183A0F">
          <w:rPr>
            <w:rFonts w:eastAsia="Times New Roman" w:cs="Times New Roman"/>
            <w:color w:val="222222"/>
            <w:szCs w:val="24"/>
          </w:rPr>
          <w:t xml:space="preserve">a </w:t>
        </w:r>
      </w:ins>
      <w:r w:rsidR="003567B7">
        <w:rPr>
          <w:rFonts w:eastAsia="Times New Roman" w:cs="Times New Roman"/>
          <w:color w:val="222222"/>
          <w:szCs w:val="24"/>
        </w:rPr>
        <w:t>c</w:t>
      </w:r>
      <w:r w:rsidR="003567B7" w:rsidRPr="00E4678F">
        <w:rPr>
          <w:rFonts w:eastAsia="Times New Roman" w:cs="Times New Roman"/>
          <w:color w:val="222222"/>
          <w:szCs w:val="24"/>
        </w:rPr>
        <w:t>rowd is a set of individuals</w:t>
      </w:r>
      <w:r w:rsidR="003567B7">
        <w:rPr>
          <w:rFonts w:eastAsia="Times New Roman" w:cs="Times New Roman"/>
          <w:color w:val="222222"/>
          <w:szCs w:val="24"/>
        </w:rPr>
        <w:t xml:space="preserve"> with different personal traits, according to convergence theory, the behavior of </w:t>
      </w:r>
      <w:ins w:id="94" w:author="Family" w:date="2014-10-21T14:37:00Z">
        <w:r w:rsidR="00183A0F">
          <w:rPr>
            <w:rFonts w:eastAsia="Times New Roman" w:cs="Times New Roman"/>
            <w:color w:val="222222"/>
            <w:szCs w:val="24"/>
          </w:rPr>
          <w:t xml:space="preserve">the </w:t>
        </w:r>
      </w:ins>
      <w:r w:rsidR="003567B7">
        <w:rPr>
          <w:rFonts w:eastAsia="Times New Roman" w:cs="Times New Roman"/>
          <w:color w:val="222222"/>
          <w:szCs w:val="24"/>
        </w:rPr>
        <w:t>crowd is not an independent property</w:t>
      </w:r>
      <w:ins w:id="95" w:author="Family" w:date="2014-10-21T14:37:00Z">
        <w:r w:rsidR="00183A0F">
          <w:rPr>
            <w:rFonts w:eastAsia="Times New Roman" w:cs="Times New Roman"/>
            <w:color w:val="222222"/>
            <w:szCs w:val="24"/>
          </w:rPr>
          <w:t>,</w:t>
        </w:r>
      </w:ins>
      <w:r w:rsidR="003567B7">
        <w:rPr>
          <w:rFonts w:eastAsia="Times New Roman" w:cs="Times New Roman"/>
          <w:color w:val="222222"/>
          <w:szCs w:val="24"/>
        </w:rPr>
        <w:t xml:space="preserve"> but based on the behavior of each individual in it </w:t>
      </w:r>
      <w:r w:rsidR="003567B7" w:rsidRPr="00E4678F">
        <w:rPr>
          <w:rFonts w:eastAsia="Times New Roman" w:cs="Times New Roman"/>
          <w:color w:val="222222"/>
          <w:szCs w:val="24"/>
        </w:rPr>
        <w:t>[TK87]</w:t>
      </w:r>
      <w:r w:rsidR="003567B7">
        <w:rPr>
          <w:rFonts w:eastAsia="Times New Roman" w:cs="Times New Roman"/>
          <w:color w:val="222222"/>
          <w:szCs w:val="24"/>
        </w:rPr>
        <w:t xml:space="preserve">. </w:t>
      </w:r>
      <w:r w:rsidR="007B5C6E">
        <w:rPr>
          <w:rFonts w:eastAsia="Times New Roman" w:cs="Times New Roman"/>
          <w:color w:val="222222"/>
          <w:szCs w:val="24"/>
        </w:rPr>
        <w:t xml:space="preserve">There </w:t>
      </w:r>
      <w:ins w:id="96" w:author="Family" w:date="2014-10-21T14:37:00Z">
        <w:r w:rsidR="00183A0F">
          <w:rPr>
            <w:rFonts w:eastAsia="Times New Roman" w:cs="Times New Roman"/>
            <w:color w:val="222222"/>
            <w:szCs w:val="24"/>
          </w:rPr>
          <w:t>is</w:t>
        </w:r>
      </w:ins>
      <w:del w:id="97" w:author="Family" w:date="2014-10-21T14:37:00Z">
        <w:r w:rsidR="007B5C6E" w:rsidDel="00183A0F">
          <w:rPr>
            <w:rFonts w:eastAsia="Times New Roman" w:cs="Times New Roman"/>
            <w:color w:val="222222"/>
            <w:szCs w:val="24"/>
          </w:rPr>
          <w:delText>are</w:delText>
        </w:r>
      </w:del>
      <w:r w:rsidR="007B5C6E">
        <w:rPr>
          <w:rFonts w:eastAsia="Times New Roman" w:cs="Times New Roman"/>
          <w:color w:val="222222"/>
          <w:szCs w:val="24"/>
        </w:rPr>
        <w:t xml:space="preserve"> already some research</w:t>
      </w:r>
      <w:del w:id="98" w:author="Family" w:date="2014-10-21T14:37:00Z">
        <w:r w:rsidR="007B5C6E" w:rsidDel="00183A0F">
          <w:rPr>
            <w:rFonts w:eastAsia="Times New Roman" w:cs="Times New Roman"/>
            <w:color w:val="222222"/>
            <w:szCs w:val="24"/>
          </w:rPr>
          <w:delText>es</w:delText>
        </w:r>
      </w:del>
      <w:r w:rsidR="007B5C6E">
        <w:rPr>
          <w:rFonts w:eastAsia="Times New Roman" w:cs="Times New Roman"/>
          <w:color w:val="222222"/>
          <w:szCs w:val="24"/>
        </w:rPr>
        <w:t xml:space="preserve"> about personal traits in crowd simulation. However, they only focus on </w:t>
      </w:r>
      <w:del w:id="99" w:author="Family" w:date="2014-10-21T14:40:00Z">
        <w:r w:rsidR="007B5C6E" w:rsidDel="00183A0F">
          <w:rPr>
            <w:rFonts w:eastAsia="Times New Roman" w:cs="Times New Roman"/>
            <w:color w:val="222222"/>
            <w:szCs w:val="24"/>
          </w:rPr>
          <w:delText xml:space="preserve">the </w:delText>
        </w:r>
      </w:del>
      <w:r w:rsidR="007B5C6E">
        <w:rPr>
          <w:rFonts w:eastAsia="Times New Roman" w:cs="Times New Roman"/>
          <w:color w:val="222222"/>
          <w:szCs w:val="24"/>
        </w:rPr>
        <w:t xml:space="preserve">individual personality. </w:t>
      </w:r>
      <w:r w:rsidR="008218BC">
        <w:rPr>
          <w:rFonts w:eastAsia="Times New Roman" w:cs="Times New Roman"/>
          <w:color w:val="222222"/>
          <w:szCs w:val="24"/>
        </w:rPr>
        <w:t xml:space="preserve">To address the two problems and integrate them with </w:t>
      </w:r>
      <w:del w:id="100" w:author="Family" w:date="2014-10-21T14:41:00Z">
        <w:r w:rsidR="008218BC" w:rsidDel="00481332">
          <w:rPr>
            <w:rFonts w:eastAsia="Times New Roman" w:cs="Times New Roman"/>
            <w:color w:val="222222"/>
            <w:szCs w:val="24"/>
          </w:rPr>
          <w:delText xml:space="preserve">than </w:delText>
        </w:r>
      </w:del>
      <w:r w:rsidR="008218BC">
        <w:rPr>
          <w:rFonts w:eastAsia="Times New Roman" w:cs="Times New Roman"/>
          <w:color w:val="222222"/>
          <w:szCs w:val="24"/>
        </w:rPr>
        <w:t>individual behavior</w:t>
      </w:r>
      <w:ins w:id="101" w:author="Family" w:date="2014-10-21T14:41:00Z">
        <w:r w:rsidR="00481332">
          <w:rPr>
            <w:rFonts w:eastAsia="Times New Roman" w:cs="Times New Roman"/>
            <w:color w:val="222222"/>
            <w:szCs w:val="24"/>
          </w:rPr>
          <w:t xml:space="preserve"> and</w:t>
        </w:r>
      </w:ins>
      <w:del w:id="102" w:author="Family" w:date="2014-10-21T14:41:00Z">
        <w:r w:rsidR="008218BC" w:rsidDel="00481332">
          <w:rPr>
            <w:rFonts w:eastAsia="Times New Roman" w:cs="Times New Roman"/>
            <w:color w:val="222222"/>
            <w:szCs w:val="24"/>
          </w:rPr>
          <w:delText>,</w:delText>
        </w:r>
      </w:del>
      <w:r w:rsidR="008218BC">
        <w:rPr>
          <w:rFonts w:eastAsia="Times New Roman" w:cs="Times New Roman"/>
          <w:color w:val="222222"/>
          <w:szCs w:val="24"/>
        </w:rPr>
        <w:t xml:space="preserve"> dense crowd movement, we proposed our hybrid framework. In our framework, we define three types of interaction: agent-agent </w:t>
      </w:r>
      <w:proofErr w:type="gramStart"/>
      <w:r w:rsidR="008218BC">
        <w:rPr>
          <w:rFonts w:eastAsia="Times New Roman" w:cs="Times New Roman"/>
          <w:color w:val="222222"/>
          <w:szCs w:val="24"/>
        </w:rPr>
        <w:t>interaction which</w:t>
      </w:r>
      <w:proofErr w:type="gramEnd"/>
      <w:r w:rsidR="008218BC">
        <w:rPr>
          <w:rFonts w:eastAsia="Times New Roman" w:cs="Times New Roman"/>
          <w:color w:val="222222"/>
          <w:szCs w:val="24"/>
        </w:rPr>
        <w:t xml:space="preserve"> represents individual behavior, </w:t>
      </w:r>
      <w:del w:id="103" w:author="Family" w:date="2014-10-21T14:43:00Z">
        <w:r w:rsidR="008218BC" w:rsidDel="00481332">
          <w:rPr>
            <w:rFonts w:eastAsia="Times New Roman" w:cs="Times New Roman"/>
            <w:color w:val="222222"/>
            <w:szCs w:val="24"/>
          </w:rPr>
          <w:delText>inner</w:delText>
        </w:r>
      </w:del>
      <w:ins w:id="104" w:author="Family" w:date="2014-10-21T14:43:00Z">
        <w:r w:rsidR="00481332">
          <w:rPr>
            <w:rFonts w:eastAsia="Times New Roman" w:cs="Times New Roman"/>
            <w:color w:val="222222"/>
            <w:szCs w:val="24"/>
          </w:rPr>
          <w:t>intra</w:t>
        </w:r>
      </w:ins>
      <w:r w:rsidR="008218BC">
        <w:rPr>
          <w:rFonts w:eastAsia="Times New Roman" w:cs="Times New Roman"/>
          <w:color w:val="222222"/>
          <w:szCs w:val="24"/>
        </w:rPr>
        <w:t xml:space="preserve">-crowd interaction which represents continuous dense crowd movement, and agent-crowd interaction which represents the </w:t>
      </w:r>
      <w:del w:id="105" w:author="Family" w:date="2014-10-21T14:43:00Z">
        <w:r w:rsidR="008218BC" w:rsidDel="00D64E01">
          <w:rPr>
            <w:rFonts w:eastAsia="Times New Roman" w:cs="Times New Roman"/>
            <w:color w:val="222222"/>
            <w:szCs w:val="24"/>
          </w:rPr>
          <w:delText xml:space="preserve">individual </w:delText>
        </w:r>
      </w:del>
      <w:r w:rsidR="008218BC">
        <w:rPr>
          <w:rFonts w:eastAsia="Times New Roman" w:cs="Times New Roman"/>
          <w:color w:val="222222"/>
          <w:szCs w:val="24"/>
        </w:rPr>
        <w:t xml:space="preserve">decision </w:t>
      </w:r>
      <w:ins w:id="106" w:author="Family" w:date="2014-10-21T14:43:00Z">
        <w:r w:rsidR="00D64E01">
          <w:rPr>
            <w:rFonts w:eastAsia="Times New Roman" w:cs="Times New Roman"/>
            <w:color w:val="222222"/>
            <w:szCs w:val="24"/>
          </w:rPr>
          <w:t xml:space="preserve">of individuals </w:t>
        </w:r>
      </w:ins>
      <w:r w:rsidR="008218BC">
        <w:rPr>
          <w:rFonts w:eastAsia="Times New Roman" w:cs="Times New Roman"/>
          <w:color w:val="222222"/>
          <w:szCs w:val="24"/>
        </w:rPr>
        <w:t>when countering crowds</w:t>
      </w:r>
      <w:del w:id="107" w:author="Family" w:date="2014-10-21T14:43:00Z">
        <w:r w:rsidR="008218BC" w:rsidDel="00D64E01">
          <w:rPr>
            <w:rFonts w:eastAsia="Times New Roman" w:cs="Times New Roman"/>
            <w:color w:val="222222"/>
            <w:szCs w:val="24"/>
          </w:rPr>
          <w:delText xml:space="preserve"> in front</w:delText>
        </w:r>
      </w:del>
      <w:r w:rsidR="008218BC">
        <w:rPr>
          <w:rFonts w:eastAsia="Times New Roman" w:cs="Times New Roman"/>
          <w:color w:val="222222"/>
          <w:szCs w:val="24"/>
        </w:rPr>
        <w:t xml:space="preserve">. </w:t>
      </w:r>
      <w:ins w:id="108" w:author="Family" w:date="2014-10-21T14:43:00Z">
        <w:r w:rsidR="00FE61B9">
          <w:rPr>
            <w:rFonts w:eastAsia="Times New Roman" w:cs="Times New Roman"/>
            <w:color w:val="222222"/>
            <w:szCs w:val="24"/>
          </w:rPr>
          <w:t>G</w:t>
        </w:r>
      </w:ins>
      <w:del w:id="109" w:author="Family" w:date="2014-10-21T14:43:00Z">
        <w:r w:rsidR="000C2D8C" w:rsidDel="00FE61B9">
          <w:rPr>
            <w:rFonts w:eastAsia="Times New Roman" w:cs="Times New Roman"/>
            <w:color w:val="222222"/>
            <w:szCs w:val="24"/>
          </w:rPr>
          <w:delText>By g</w:delText>
        </w:r>
      </w:del>
      <w:r w:rsidR="000C2D8C">
        <w:rPr>
          <w:rFonts w:eastAsia="Times New Roman" w:cs="Times New Roman"/>
          <w:color w:val="222222"/>
          <w:szCs w:val="24"/>
        </w:rPr>
        <w:t>i</w:t>
      </w:r>
      <w:r w:rsidR="00910128">
        <w:rPr>
          <w:rFonts w:eastAsia="Times New Roman" w:cs="Times New Roman"/>
          <w:color w:val="222222"/>
          <w:szCs w:val="24"/>
        </w:rPr>
        <w:t>ven the</w:t>
      </w:r>
      <w:ins w:id="110" w:author="Family" w:date="2014-10-21T14:43:00Z">
        <w:r w:rsidR="00FE61B9">
          <w:rPr>
            <w:rFonts w:eastAsia="Times New Roman" w:cs="Times New Roman"/>
            <w:color w:val="222222"/>
            <w:szCs w:val="24"/>
          </w:rPr>
          <w:t>se</w:t>
        </w:r>
      </w:ins>
      <w:r w:rsidR="00910128">
        <w:rPr>
          <w:rFonts w:eastAsia="Times New Roman" w:cs="Times New Roman"/>
          <w:color w:val="222222"/>
          <w:szCs w:val="24"/>
        </w:rPr>
        <w:t xml:space="preserve"> three definition</w:t>
      </w:r>
      <w:ins w:id="111" w:author="Family" w:date="2014-10-21T14:43:00Z">
        <w:r w:rsidR="009C54AC">
          <w:rPr>
            <w:rFonts w:eastAsia="Times New Roman" w:cs="Times New Roman"/>
            <w:color w:val="222222"/>
            <w:szCs w:val="24"/>
          </w:rPr>
          <w:t>s</w:t>
        </w:r>
      </w:ins>
      <w:r w:rsidR="00910128">
        <w:rPr>
          <w:rFonts w:eastAsia="Times New Roman" w:cs="Times New Roman"/>
          <w:color w:val="222222"/>
          <w:szCs w:val="24"/>
        </w:rPr>
        <w:t xml:space="preserve">, we are able to apply </w:t>
      </w:r>
      <w:del w:id="112" w:author="Family" w:date="2014-10-21T14:45:00Z">
        <w:r w:rsidR="00910128" w:rsidDel="00B80330">
          <w:rPr>
            <w:rFonts w:eastAsia="Times New Roman" w:cs="Times New Roman"/>
            <w:color w:val="222222"/>
            <w:szCs w:val="24"/>
          </w:rPr>
          <w:delText xml:space="preserve">right </w:delText>
        </w:r>
      </w:del>
      <w:ins w:id="113" w:author="Family" w:date="2014-10-21T14:45:00Z">
        <w:r w:rsidR="00B80330">
          <w:rPr>
            <w:rFonts w:eastAsia="Times New Roman" w:cs="Times New Roman"/>
            <w:color w:val="222222"/>
            <w:szCs w:val="24"/>
          </w:rPr>
          <w:t xml:space="preserve">an appropriate </w:t>
        </w:r>
      </w:ins>
      <w:r w:rsidR="00910128">
        <w:rPr>
          <w:rFonts w:eastAsia="Times New Roman" w:cs="Times New Roman"/>
          <w:color w:val="222222"/>
          <w:szCs w:val="24"/>
        </w:rPr>
        <w:t>interaction strategy</w:t>
      </w:r>
      <w:r w:rsidR="002D4AF2">
        <w:rPr>
          <w:rFonts w:eastAsia="Times New Roman" w:cs="Times New Roman"/>
          <w:color w:val="222222"/>
          <w:szCs w:val="24"/>
        </w:rPr>
        <w:t xml:space="preserve"> based on</w:t>
      </w:r>
      <w:r w:rsidR="00910128">
        <w:rPr>
          <w:rFonts w:eastAsia="Times New Roman" w:cs="Times New Roman"/>
          <w:color w:val="222222"/>
          <w:szCs w:val="24"/>
        </w:rPr>
        <w:t xml:space="preserve"> </w:t>
      </w:r>
      <w:ins w:id="114" w:author="Family" w:date="2014-10-21T14:45:00Z">
        <w:r w:rsidR="00B80330">
          <w:rPr>
            <w:rFonts w:eastAsia="Times New Roman" w:cs="Times New Roman"/>
            <w:color w:val="222222"/>
            <w:szCs w:val="24"/>
          </w:rPr>
          <w:t xml:space="preserve">the </w:t>
        </w:r>
      </w:ins>
      <w:r w:rsidR="00910128">
        <w:rPr>
          <w:rFonts w:eastAsia="Times New Roman" w:cs="Times New Roman"/>
          <w:color w:val="222222"/>
          <w:szCs w:val="24"/>
        </w:rPr>
        <w:t>situation</w:t>
      </w:r>
      <w:r w:rsidR="00745B75">
        <w:rPr>
          <w:rFonts w:eastAsia="Times New Roman" w:cs="Times New Roman"/>
          <w:color w:val="222222"/>
          <w:szCs w:val="24"/>
        </w:rPr>
        <w:t xml:space="preserve"> of</w:t>
      </w:r>
      <w:ins w:id="115" w:author="Family" w:date="2014-10-21T14:45:00Z">
        <w:r w:rsidR="00B80330">
          <w:rPr>
            <w:rFonts w:eastAsia="Times New Roman" w:cs="Times New Roman"/>
            <w:color w:val="222222"/>
            <w:szCs w:val="24"/>
          </w:rPr>
          <w:t xml:space="preserve"> the </w:t>
        </w:r>
      </w:ins>
      <w:del w:id="116" w:author="Family" w:date="2014-10-21T14:45:00Z">
        <w:r w:rsidR="00745B75" w:rsidDel="00B80330">
          <w:rPr>
            <w:rFonts w:eastAsia="Times New Roman" w:cs="Times New Roman"/>
            <w:color w:val="222222"/>
            <w:szCs w:val="24"/>
          </w:rPr>
          <w:delText xml:space="preserve"> </w:delText>
        </w:r>
      </w:del>
      <w:r w:rsidR="002D4AF2">
        <w:rPr>
          <w:rFonts w:eastAsia="Times New Roman" w:cs="Times New Roman"/>
          <w:color w:val="222222"/>
          <w:szCs w:val="24"/>
        </w:rPr>
        <w:t>dynamic crowd</w:t>
      </w:r>
      <w:r w:rsidR="00745B75">
        <w:rPr>
          <w:rFonts w:eastAsia="Times New Roman" w:cs="Times New Roman"/>
          <w:color w:val="222222"/>
          <w:szCs w:val="24"/>
        </w:rPr>
        <w:t xml:space="preserve"> movement</w:t>
      </w:r>
      <w:r w:rsidR="000C2D8C">
        <w:rPr>
          <w:rFonts w:eastAsia="Times New Roman" w:cs="Times New Roman"/>
          <w:color w:val="222222"/>
          <w:szCs w:val="24"/>
        </w:rPr>
        <w:t xml:space="preserve">. </w:t>
      </w:r>
      <w:ins w:id="117" w:author="Family" w:date="2014-10-21T14:45:00Z">
        <w:r w:rsidR="00B80330">
          <w:rPr>
            <w:rFonts w:eastAsia="Times New Roman" w:cs="Times New Roman"/>
            <w:color w:val="222222"/>
            <w:szCs w:val="24"/>
          </w:rPr>
          <w:t xml:space="preserve">In addition, </w:t>
        </w:r>
      </w:ins>
      <w:del w:id="118" w:author="Family" w:date="2014-10-21T14:45:00Z">
        <w:r w:rsidR="008218BC" w:rsidDel="00B80330">
          <w:rPr>
            <w:rFonts w:eastAsia="Times New Roman" w:cs="Times New Roman"/>
            <w:color w:val="222222"/>
            <w:szCs w:val="24"/>
          </w:rPr>
          <w:delText xml:space="preserve">Besides </w:delText>
        </w:r>
      </w:del>
      <w:r w:rsidR="008218BC">
        <w:rPr>
          <w:rFonts w:eastAsia="Times New Roman" w:cs="Times New Roman"/>
          <w:color w:val="222222"/>
          <w:szCs w:val="24"/>
        </w:rPr>
        <w:t xml:space="preserve">we integrate personal trait properties into both individuals and crowds. Thus, all three types of interactions are </w:t>
      </w:r>
      <w:r w:rsidR="00DE0207">
        <w:rPr>
          <w:rFonts w:eastAsia="Times New Roman" w:cs="Times New Roman"/>
          <w:color w:val="222222"/>
          <w:szCs w:val="24"/>
        </w:rPr>
        <w:t>driven</w:t>
      </w:r>
      <w:r w:rsidR="008218BC">
        <w:rPr>
          <w:rFonts w:eastAsia="Times New Roman" w:cs="Times New Roman"/>
          <w:color w:val="222222"/>
          <w:szCs w:val="24"/>
        </w:rPr>
        <w:t xml:space="preserve"> by both physical propert</w:t>
      </w:r>
      <w:ins w:id="119" w:author="Family" w:date="2014-10-21T14:45:00Z">
        <w:r w:rsidR="00B80330">
          <w:rPr>
            <w:rFonts w:eastAsia="Times New Roman" w:cs="Times New Roman"/>
            <w:color w:val="222222"/>
            <w:szCs w:val="24"/>
          </w:rPr>
          <w:t>ies</w:t>
        </w:r>
      </w:ins>
      <w:del w:id="120" w:author="Family" w:date="2014-10-21T14:45:00Z">
        <w:r w:rsidR="008218BC" w:rsidDel="00B80330">
          <w:rPr>
            <w:rFonts w:eastAsia="Times New Roman" w:cs="Times New Roman"/>
            <w:color w:val="222222"/>
            <w:szCs w:val="24"/>
          </w:rPr>
          <w:delText>y</w:delText>
        </w:r>
      </w:del>
      <w:r w:rsidR="008218BC">
        <w:rPr>
          <w:rFonts w:eastAsia="Times New Roman" w:cs="Times New Roman"/>
          <w:color w:val="222222"/>
          <w:szCs w:val="24"/>
        </w:rPr>
        <w:t xml:space="preserve"> like position, velocity and radius, </w:t>
      </w:r>
      <w:ins w:id="121" w:author="Family" w:date="2014-10-21T14:45:00Z">
        <w:r w:rsidR="00B80330">
          <w:rPr>
            <w:rFonts w:eastAsia="Times New Roman" w:cs="Times New Roman"/>
            <w:color w:val="222222"/>
            <w:szCs w:val="24"/>
          </w:rPr>
          <w:t>as well as</w:t>
        </w:r>
      </w:ins>
      <w:del w:id="122" w:author="Family" w:date="2014-10-21T14:45:00Z">
        <w:r w:rsidR="008218BC" w:rsidDel="00B80330">
          <w:rPr>
            <w:rFonts w:eastAsia="Times New Roman" w:cs="Times New Roman"/>
            <w:color w:val="222222"/>
            <w:szCs w:val="24"/>
          </w:rPr>
          <w:delText>and</w:delText>
        </w:r>
      </w:del>
      <w:r w:rsidR="008218BC">
        <w:rPr>
          <w:rFonts w:eastAsia="Times New Roman" w:cs="Times New Roman"/>
          <w:color w:val="222222"/>
          <w:szCs w:val="24"/>
        </w:rPr>
        <w:t xml:space="preserve"> personal traits</w:t>
      </w:r>
      <w:r w:rsidR="004D151C">
        <w:rPr>
          <w:rFonts w:eastAsia="Times New Roman" w:cs="Times New Roman"/>
          <w:color w:val="222222"/>
          <w:szCs w:val="24"/>
        </w:rPr>
        <w:t>.</w:t>
      </w:r>
      <w:del w:id="123" w:author="Family" w:date="2014-10-21T14:45:00Z">
        <w:r w:rsidR="005C3322" w:rsidDel="00B80330">
          <w:rPr>
            <w:rFonts w:eastAsia="Times New Roman" w:cs="Times New Roman"/>
            <w:color w:val="222222"/>
            <w:szCs w:val="24"/>
          </w:rPr>
          <w:delText xml:space="preserve"> </w:delText>
        </w:r>
      </w:del>
    </w:p>
    <w:p w14:paraId="6E71651C" w14:textId="55349A66" w:rsidR="00F3420E" w:rsidRDefault="00796F65" w:rsidP="00E4678F">
      <w:ins w:id="124" w:author="Family" w:date="2014-10-21T14:46:00Z">
        <w:r>
          <w:t xml:space="preserve">In terms of implementation, </w:t>
        </w:r>
      </w:ins>
      <w:del w:id="125" w:author="Family" w:date="2014-10-21T14:46:00Z">
        <w:r w:rsidR="00D5406B" w:rsidDel="00796F65">
          <w:delText xml:space="preserve">We </w:delText>
        </w:r>
      </w:del>
      <w:ins w:id="126" w:author="Family" w:date="2014-10-21T14:46:00Z">
        <w:r>
          <w:t xml:space="preserve">we </w:t>
        </w:r>
      </w:ins>
      <w:r w:rsidR="00D5406B">
        <w:t>propose a Graph-cut based method to simulate interactions between heterogeneous dense groups</w:t>
      </w:r>
      <w:r w:rsidR="00CF3F94">
        <w:t xml:space="preserve"> </w:t>
      </w:r>
      <w:ins w:id="127" w:author="Family" w:date="2014-10-21T14:46:00Z">
        <w:r>
          <w:t>with</w:t>
        </w:r>
      </w:ins>
      <w:r w:rsidR="00CF3F94">
        <w:t>in a crowd</w:t>
      </w:r>
      <w:r w:rsidR="00D5406B">
        <w:t>.</w:t>
      </w:r>
      <w:r w:rsidR="00757AC8">
        <w:t xml:space="preserve"> </w:t>
      </w:r>
      <w:r w:rsidR="00F06625">
        <w:t>Here, the group is a set of agents shar</w:t>
      </w:r>
      <w:r w:rsidR="00BF773B">
        <w:t>ing</w:t>
      </w:r>
      <w:r w:rsidR="00F06625">
        <w:t xml:space="preserve"> the same neighborhood</w:t>
      </w:r>
      <w:ins w:id="128" w:author="Family" w:date="2014-10-21T14:46:00Z">
        <w:r w:rsidR="00F827ED">
          <w:t>,</w:t>
        </w:r>
      </w:ins>
      <w:r w:rsidR="00F06625">
        <w:t xml:space="preserve"> which is a natural concept in continuous</w:t>
      </w:r>
      <w:r w:rsidR="00A706E4">
        <w:t xml:space="preserve"> crowd</w:t>
      </w:r>
      <w:r w:rsidR="00F06625">
        <w:t xml:space="preserve"> method</w:t>
      </w:r>
      <w:ins w:id="129" w:author="Family" w:date="2014-10-21T14:46:00Z">
        <w:r w:rsidR="00F827ED">
          <w:t>s</w:t>
        </w:r>
      </w:ins>
      <w:r w:rsidR="00F06625">
        <w:t>.</w:t>
      </w:r>
      <w:r w:rsidR="0013347A">
        <w:t xml:space="preserve"> </w:t>
      </w:r>
      <w:ins w:id="130" w:author="Family" w:date="2014-10-21T14:46:00Z">
        <w:r w:rsidR="00F827ED">
          <w:t>T</w:t>
        </w:r>
      </w:ins>
      <w:del w:id="131" w:author="Family" w:date="2014-10-21T14:46:00Z">
        <w:r w:rsidR="00D5333E" w:rsidDel="00F827ED">
          <w:delText>And t</w:delText>
        </w:r>
      </w:del>
      <w:r w:rsidR="00D5333E">
        <w:t>he</w:t>
      </w:r>
      <w:r w:rsidR="00C12E31">
        <w:t xml:space="preserve"> concept of</w:t>
      </w:r>
      <w:r w:rsidR="00D5333E">
        <w:t xml:space="preserve"> </w:t>
      </w:r>
      <w:r w:rsidR="00D5333E">
        <w:lastRenderedPageBreak/>
        <w:t>heterogeneous dense groups mean</w:t>
      </w:r>
      <w:r w:rsidR="007442E0">
        <w:t>s</w:t>
      </w:r>
      <w:r w:rsidR="00D5333E">
        <w:t xml:space="preserve"> that </w:t>
      </w:r>
      <w:r w:rsidR="00D5333E">
        <w:rPr>
          <w:rFonts w:eastAsia="Times New Roman" w:cs="Times New Roman"/>
          <w:color w:val="222222"/>
          <w:szCs w:val="24"/>
          <w:shd w:val="clear" w:color="auto" w:fill="FFFFFF"/>
        </w:rPr>
        <w:t>not only</w:t>
      </w:r>
      <w:r w:rsidR="00D5333E" w:rsidRPr="00E4678F">
        <w:rPr>
          <w:rFonts w:eastAsia="Times New Roman" w:cs="Times New Roman"/>
          <w:color w:val="222222"/>
          <w:szCs w:val="24"/>
          <w:shd w:val="clear" w:color="auto" w:fill="FFFFFF"/>
        </w:rPr>
        <w:t xml:space="preserve"> </w:t>
      </w:r>
      <w:ins w:id="132" w:author="Family" w:date="2014-10-21T14:46:00Z">
        <w:r w:rsidR="00F827ED">
          <w:rPr>
            <w:rFonts w:eastAsia="Times New Roman" w:cs="Times New Roman"/>
            <w:color w:val="222222"/>
            <w:szCs w:val="24"/>
            <w:shd w:val="clear" w:color="auto" w:fill="FFFFFF"/>
          </w:rPr>
          <w:t xml:space="preserve">does </w:t>
        </w:r>
      </w:ins>
      <w:r w:rsidR="00D5333E" w:rsidRPr="00E4678F">
        <w:rPr>
          <w:rFonts w:eastAsia="Times New Roman" w:cs="Times New Roman"/>
          <w:color w:val="222222"/>
          <w:szCs w:val="24"/>
          <w:shd w:val="clear" w:color="auto" w:fill="FFFFFF"/>
        </w:rPr>
        <w:t>each agent ha</w:t>
      </w:r>
      <w:ins w:id="133" w:author="Family" w:date="2014-10-21T14:47:00Z">
        <w:r w:rsidR="00F827ED">
          <w:rPr>
            <w:rFonts w:eastAsia="Times New Roman" w:cs="Times New Roman"/>
            <w:color w:val="222222"/>
            <w:szCs w:val="24"/>
            <w:shd w:val="clear" w:color="auto" w:fill="FFFFFF"/>
          </w:rPr>
          <w:t>ve</w:t>
        </w:r>
      </w:ins>
      <w:del w:id="134" w:author="Family" w:date="2014-10-21T14:47:00Z">
        <w:r w:rsidR="00D5333E" w:rsidRPr="00E4678F" w:rsidDel="00F827ED">
          <w:rPr>
            <w:rFonts w:eastAsia="Times New Roman" w:cs="Times New Roman"/>
            <w:color w:val="222222"/>
            <w:szCs w:val="24"/>
            <w:shd w:val="clear" w:color="auto" w:fill="FFFFFF"/>
          </w:rPr>
          <w:delText>s</w:delText>
        </w:r>
      </w:del>
      <w:r w:rsidR="00D5333E" w:rsidRPr="00E4678F">
        <w:rPr>
          <w:rFonts w:eastAsia="Times New Roman" w:cs="Times New Roman"/>
          <w:color w:val="222222"/>
          <w:szCs w:val="24"/>
          <w:shd w:val="clear" w:color="auto" w:fill="FFFFFF"/>
        </w:rPr>
        <w:t xml:space="preserve"> personal trait</w:t>
      </w:r>
      <w:ins w:id="135" w:author="Family" w:date="2014-10-21T14:47:00Z">
        <w:r w:rsidR="00F827ED">
          <w:rPr>
            <w:rFonts w:eastAsia="Times New Roman" w:cs="Times New Roman"/>
            <w:color w:val="222222"/>
            <w:szCs w:val="24"/>
            <w:shd w:val="clear" w:color="auto" w:fill="FFFFFF"/>
          </w:rPr>
          <w:t>s</w:t>
        </w:r>
      </w:ins>
      <w:r w:rsidR="00D5333E" w:rsidRPr="00E4678F">
        <w:rPr>
          <w:rFonts w:eastAsia="Times New Roman" w:cs="Times New Roman"/>
          <w:color w:val="222222"/>
          <w:szCs w:val="24"/>
          <w:shd w:val="clear" w:color="auto" w:fill="FFFFFF"/>
        </w:rPr>
        <w:t xml:space="preserve">, </w:t>
      </w:r>
      <w:ins w:id="136" w:author="Family" w:date="2014-10-21T14:47:00Z">
        <w:r w:rsidR="00F827ED">
          <w:rPr>
            <w:rFonts w:eastAsia="Times New Roman" w:cs="Times New Roman"/>
            <w:color w:val="222222"/>
            <w:szCs w:val="24"/>
            <w:shd w:val="clear" w:color="auto" w:fill="FFFFFF"/>
          </w:rPr>
          <w:t xml:space="preserve">but </w:t>
        </w:r>
      </w:ins>
      <w:r w:rsidR="00D5333E" w:rsidRPr="00E4678F">
        <w:rPr>
          <w:rFonts w:eastAsia="Times New Roman" w:cs="Times New Roman"/>
          <w:color w:val="222222"/>
          <w:szCs w:val="24"/>
          <w:shd w:val="clear" w:color="auto" w:fill="FFFFFF"/>
        </w:rPr>
        <w:t>each group</w:t>
      </w:r>
      <w:r w:rsidR="00D5333E">
        <w:rPr>
          <w:rFonts w:eastAsia="Times New Roman" w:cs="Times New Roman"/>
          <w:color w:val="222222"/>
          <w:szCs w:val="24"/>
          <w:shd w:val="clear" w:color="auto" w:fill="FFFFFF"/>
        </w:rPr>
        <w:t xml:space="preserve"> also</w:t>
      </w:r>
      <w:r w:rsidR="00D5333E" w:rsidRPr="00E4678F">
        <w:rPr>
          <w:rFonts w:eastAsia="Times New Roman" w:cs="Times New Roman"/>
          <w:color w:val="222222"/>
          <w:szCs w:val="24"/>
          <w:shd w:val="clear" w:color="auto" w:fill="FFFFFF"/>
        </w:rPr>
        <w:t xml:space="preserve"> has trait</w:t>
      </w:r>
      <w:ins w:id="137" w:author="Family" w:date="2014-10-21T15:05:00Z">
        <w:r w:rsidR="00F2068F">
          <w:rPr>
            <w:rFonts w:eastAsia="Times New Roman" w:cs="Times New Roman"/>
            <w:color w:val="222222"/>
            <w:szCs w:val="24"/>
            <w:shd w:val="clear" w:color="auto" w:fill="FFFFFF"/>
          </w:rPr>
          <w:t>s</w:t>
        </w:r>
      </w:ins>
      <w:r w:rsidR="00D5333E">
        <w:rPr>
          <w:rFonts w:eastAsia="Times New Roman" w:cs="Times New Roman"/>
          <w:color w:val="222222"/>
          <w:szCs w:val="24"/>
          <w:shd w:val="clear" w:color="auto" w:fill="FFFFFF"/>
        </w:rPr>
        <w:t xml:space="preserve"> </w:t>
      </w:r>
      <w:ins w:id="138" w:author="Family" w:date="2014-10-21T15:05:00Z">
        <w:r w:rsidR="00F2068F">
          <w:rPr>
            <w:rFonts w:eastAsia="Times New Roman" w:cs="Times New Roman"/>
            <w:color w:val="222222"/>
            <w:szCs w:val="24"/>
            <w:shd w:val="clear" w:color="auto" w:fill="FFFFFF"/>
          </w:rPr>
          <w:t>added to it</w:t>
        </w:r>
      </w:ins>
      <w:del w:id="139" w:author="Family" w:date="2014-10-21T15:05:00Z">
        <w:r w:rsidR="00D5333E" w:rsidDel="00F2068F">
          <w:rPr>
            <w:rFonts w:eastAsia="Times New Roman" w:cs="Times New Roman"/>
            <w:color w:val="222222"/>
            <w:szCs w:val="24"/>
            <w:shd w:val="clear" w:color="auto" w:fill="FFFFFF"/>
          </w:rPr>
          <w:delText>carried into</w:delText>
        </w:r>
      </w:del>
      <w:r w:rsidR="00D5333E">
        <w:rPr>
          <w:rFonts w:eastAsia="Times New Roman" w:cs="Times New Roman"/>
          <w:color w:val="222222"/>
          <w:szCs w:val="24"/>
          <w:shd w:val="clear" w:color="auto" w:fill="FFFFFF"/>
        </w:rPr>
        <w:t xml:space="preserve"> by </w:t>
      </w:r>
      <w:ins w:id="140" w:author="Family" w:date="2014-10-21T15:05:00Z">
        <w:r w:rsidR="00F2068F">
          <w:rPr>
            <w:rFonts w:eastAsia="Times New Roman" w:cs="Times New Roman"/>
            <w:color w:val="222222"/>
            <w:szCs w:val="24"/>
            <w:shd w:val="clear" w:color="auto" w:fill="FFFFFF"/>
          </w:rPr>
          <w:t xml:space="preserve">its </w:t>
        </w:r>
      </w:ins>
      <w:r w:rsidR="00D5333E">
        <w:rPr>
          <w:rFonts w:eastAsia="Times New Roman" w:cs="Times New Roman"/>
          <w:color w:val="222222"/>
          <w:szCs w:val="24"/>
          <w:shd w:val="clear" w:color="auto" w:fill="FFFFFF"/>
        </w:rPr>
        <w:t>agents</w:t>
      </w:r>
      <w:del w:id="141" w:author="Family" w:date="2014-10-21T15:05:00Z">
        <w:r w:rsidR="00D5333E" w:rsidDel="00F2068F">
          <w:rPr>
            <w:rFonts w:eastAsia="Times New Roman" w:cs="Times New Roman"/>
            <w:color w:val="222222"/>
            <w:szCs w:val="24"/>
            <w:shd w:val="clear" w:color="auto" w:fill="FFFFFF"/>
          </w:rPr>
          <w:delText xml:space="preserve"> in it</w:delText>
        </w:r>
      </w:del>
      <w:r w:rsidR="00D5333E">
        <w:rPr>
          <w:rFonts w:eastAsia="Times New Roman" w:cs="Times New Roman"/>
          <w:color w:val="222222"/>
          <w:szCs w:val="24"/>
          <w:shd w:val="clear" w:color="auto" w:fill="FFFFFF"/>
        </w:rPr>
        <w:t xml:space="preserve">. </w:t>
      </w:r>
      <w:r w:rsidR="00883D7C">
        <w:rPr>
          <w:rFonts w:eastAsia="Times New Roman" w:cs="Times New Roman"/>
          <w:color w:val="222222"/>
          <w:szCs w:val="24"/>
          <w:shd w:val="clear" w:color="auto" w:fill="FFFFFF"/>
        </w:rPr>
        <w:t xml:space="preserve">So, </w:t>
      </w:r>
      <w:del w:id="142" w:author="Family" w:date="2014-10-21T15:06:00Z">
        <w:r w:rsidR="00883D7C" w:rsidDel="00F2068F">
          <w:rPr>
            <w:rFonts w:eastAsia="Times New Roman" w:cs="Times New Roman"/>
            <w:color w:val="222222"/>
            <w:szCs w:val="24"/>
            <w:shd w:val="clear" w:color="auto" w:fill="FFFFFF"/>
          </w:rPr>
          <w:delText xml:space="preserve">the </w:delText>
        </w:r>
      </w:del>
      <w:ins w:id="143" w:author="Family" w:date="2014-10-21T15:06:00Z">
        <w:r w:rsidR="00F2068F">
          <w:rPr>
            <w:rFonts w:eastAsia="Times New Roman" w:cs="Times New Roman"/>
            <w:color w:val="222222"/>
            <w:szCs w:val="24"/>
            <w:shd w:val="clear" w:color="auto" w:fill="FFFFFF"/>
          </w:rPr>
          <w:t xml:space="preserve">our </w:t>
        </w:r>
      </w:ins>
      <w:r w:rsidR="00883D7C">
        <w:rPr>
          <w:rFonts w:eastAsia="Times New Roman" w:cs="Times New Roman"/>
          <w:color w:val="222222"/>
          <w:szCs w:val="24"/>
          <w:shd w:val="clear" w:color="auto" w:fill="FFFFFF"/>
        </w:rPr>
        <w:t>heterogeneous dense crowd simulation is a multi-variable optimization problem</w:t>
      </w:r>
      <w:ins w:id="144" w:author="Family" w:date="2014-10-21T15:06:00Z">
        <w:r w:rsidR="00F2068F">
          <w:rPr>
            <w:rFonts w:eastAsia="Times New Roman" w:cs="Times New Roman"/>
            <w:color w:val="222222"/>
            <w:szCs w:val="24"/>
            <w:shd w:val="clear" w:color="auto" w:fill="FFFFFF"/>
          </w:rPr>
          <w:t>,</w:t>
        </w:r>
      </w:ins>
      <w:r w:rsidR="00883D7C">
        <w:rPr>
          <w:rFonts w:eastAsia="Times New Roman" w:cs="Times New Roman"/>
          <w:color w:val="222222"/>
          <w:szCs w:val="24"/>
          <w:shd w:val="clear" w:color="auto" w:fill="FFFFFF"/>
        </w:rPr>
        <w:t xml:space="preserve"> which may have more variables </w:t>
      </w:r>
      <w:del w:id="145" w:author="Family" w:date="2014-10-21T15:06:00Z">
        <w:r w:rsidR="00883D7C" w:rsidDel="00F2068F">
          <w:rPr>
            <w:rFonts w:eastAsia="Times New Roman" w:cs="Times New Roman"/>
            <w:color w:val="222222"/>
            <w:szCs w:val="24"/>
            <w:shd w:val="clear" w:color="auto" w:fill="FFFFFF"/>
          </w:rPr>
          <w:delText xml:space="preserve">rather </w:delText>
        </w:r>
      </w:del>
      <w:r w:rsidR="00883D7C">
        <w:rPr>
          <w:rFonts w:eastAsia="Times New Roman" w:cs="Times New Roman"/>
          <w:color w:val="222222"/>
          <w:szCs w:val="24"/>
          <w:shd w:val="clear" w:color="auto" w:fill="FFFFFF"/>
        </w:rPr>
        <w:t xml:space="preserve">than </w:t>
      </w:r>
      <w:ins w:id="146" w:author="Family" w:date="2014-10-21T15:06:00Z">
        <w:r w:rsidR="00F2068F">
          <w:rPr>
            <w:rFonts w:eastAsia="Times New Roman" w:cs="Times New Roman"/>
            <w:color w:val="222222"/>
            <w:szCs w:val="24"/>
            <w:shd w:val="clear" w:color="auto" w:fill="FFFFFF"/>
          </w:rPr>
          <w:t xml:space="preserve">simply </w:t>
        </w:r>
      </w:ins>
      <w:del w:id="147" w:author="Family" w:date="2014-10-21T15:06:00Z">
        <w:r w:rsidR="00883D7C" w:rsidDel="00F2068F">
          <w:rPr>
            <w:rFonts w:eastAsia="Times New Roman" w:cs="Times New Roman"/>
            <w:color w:val="222222"/>
            <w:szCs w:val="24"/>
            <w:shd w:val="clear" w:color="auto" w:fill="FFFFFF"/>
          </w:rPr>
          <w:delText xml:space="preserve">only </w:delText>
        </w:r>
      </w:del>
      <w:r w:rsidR="00486E56">
        <w:rPr>
          <w:rFonts w:eastAsia="Times New Roman" w:cs="Times New Roman"/>
          <w:color w:val="222222"/>
          <w:szCs w:val="24"/>
          <w:shd w:val="clear" w:color="auto" w:fill="FFFFFF"/>
        </w:rPr>
        <w:t xml:space="preserve">density and velocity. </w:t>
      </w:r>
      <w:r w:rsidR="00757AC8">
        <w:t xml:space="preserve">Previous </w:t>
      </w:r>
      <w:proofErr w:type="gramStart"/>
      <w:r w:rsidR="007B4F8C">
        <w:t>work</w:t>
      </w:r>
      <w:del w:id="148" w:author="Family" w:date="2014-10-21T15:06:00Z">
        <w:r w:rsidR="007B4F8C" w:rsidDel="00193D07">
          <w:delText>s</w:delText>
        </w:r>
      </w:del>
      <w:r w:rsidR="007B4F8C">
        <w:t xml:space="preserve"> </w:t>
      </w:r>
      <w:del w:id="149" w:author="Family" w:date="2014-10-21T15:06:00Z">
        <w:r w:rsidR="007B4F8C" w:rsidDel="00193D07">
          <w:delText xml:space="preserve">about </w:delText>
        </w:r>
      </w:del>
      <w:ins w:id="150" w:author="Family" w:date="2014-10-21T15:06:00Z">
        <w:r w:rsidR="00193D07">
          <w:t xml:space="preserve">on </w:t>
        </w:r>
      </w:ins>
      <w:r w:rsidR="007B4F8C">
        <w:t>continuous crowd</w:t>
      </w:r>
      <w:ins w:id="151" w:author="Family" w:date="2014-10-21T15:06:00Z">
        <w:r w:rsidR="00193D07">
          <w:t>s</w:t>
        </w:r>
      </w:ins>
      <w:r w:rsidR="007B4F8C">
        <w:t xml:space="preserve"> are</w:t>
      </w:r>
      <w:proofErr w:type="gramEnd"/>
      <w:r w:rsidR="00757AC8">
        <w:t xml:space="preserve"> based on the assumption of homogeneous crowd</w:t>
      </w:r>
      <w:r w:rsidR="00CA184C">
        <w:t>s</w:t>
      </w:r>
      <w:ins w:id="152" w:author="Family" w:date="2014-10-21T15:06:00Z">
        <w:r w:rsidR="00193D07">
          <w:t>,</w:t>
        </w:r>
      </w:ins>
      <w:r w:rsidR="00757AC8">
        <w:t xml:space="preserve"> in which all agents and groups share the same personal traits.</w:t>
      </w:r>
      <w:r w:rsidR="00E4678F" w:rsidRPr="00E4678F">
        <w:rPr>
          <w:rFonts w:eastAsia="Times New Roman" w:cs="Times New Roman"/>
          <w:color w:val="222222"/>
          <w:szCs w:val="24"/>
          <w:shd w:val="clear" w:color="auto" w:fill="FFFFFF"/>
        </w:rPr>
        <w:t xml:space="preserve"> </w:t>
      </w:r>
      <w:r w:rsidR="00331577">
        <w:rPr>
          <w:rFonts w:eastAsia="Times New Roman" w:cs="Times New Roman"/>
          <w:color w:val="222222"/>
          <w:szCs w:val="24"/>
          <w:shd w:val="clear" w:color="auto" w:fill="FFFFFF"/>
        </w:rPr>
        <w:t>Thus, the</w:t>
      </w:r>
      <w:ins w:id="153" w:author="Family" w:date="2014-10-21T15:06:00Z">
        <w:r w:rsidR="00F92B35">
          <w:rPr>
            <w:rFonts w:eastAsia="Times New Roman" w:cs="Times New Roman"/>
            <w:color w:val="222222"/>
            <w:szCs w:val="24"/>
            <w:shd w:val="clear" w:color="auto" w:fill="FFFFFF"/>
          </w:rPr>
          <w:t>se</w:t>
        </w:r>
      </w:ins>
      <w:del w:id="154" w:author="Family" w:date="2014-10-21T15:06:00Z">
        <w:r w:rsidR="00331577" w:rsidDel="00F92B35">
          <w:rPr>
            <w:rFonts w:eastAsia="Times New Roman" w:cs="Times New Roman"/>
            <w:color w:val="222222"/>
            <w:szCs w:val="24"/>
            <w:shd w:val="clear" w:color="auto" w:fill="FFFFFF"/>
          </w:rPr>
          <w:delText>ir</w:delText>
        </w:r>
      </w:del>
      <w:r w:rsidR="00331577">
        <w:rPr>
          <w:rFonts w:eastAsia="Times New Roman" w:cs="Times New Roman"/>
          <w:color w:val="222222"/>
          <w:szCs w:val="24"/>
          <w:shd w:val="clear" w:color="auto" w:fill="FFFFFF"/>
        </w:rPr>
        <w:t xml:space="preserve"> model</w:t>
      </w:r>
      <w:ins w:id="155" w:author="Family" w:date="2014-10-21T15:06:00Z">
        <w:r w:rsidR="00F92B35">
          <w:rPr>
            <w:rFonts w:eastAsia="Times New Roman" w:cs="Times New Roman"/>
            <w:color w:val="222222"/>
            <w:szCs w:val="24"/>
            <w:shd w:val="clear" w:color="auto" w:fill="FFFFFF"/>
          </w:rPr>
          <w:t>s,</w:t>
        </w:r>
      </w:ins>
      <w:r w:rsidR="00331577">
        <w:rPr>
          <w:rFonts w:eastAsia="Times New Roman" w:cs="Times New Roman"/>
          <w:color w:val="222222"/>
          <w:szCs w:val="24"/>
          <w:shd w:val="clear" w:color="auto" w:fill="FFFFFF"/>
        </w:rPr>
        <w:t xml:space="preserve"> such as potential field</w:t>
      </w:r>
      <w:r w:rsidR="004F54C9">
        <w:rPr>
          <w:rFonts w:eastAsia="Times New Roman" w:cs="Times New Roman"/>
          <w:color w:val="222222"/>
          <w:szCs w:val="24"/>
          <w:shd w:val="clear" w:color="auto" w:fill="FFFFFF"/>
        </w:rPr>
        <w:t xml:space="preserve"> \</w:t>
      </w:r>
      <w:proofErr w:type="gramStart"/>
      <w:r w:rsidR="004F54C9">
        <w:t>cite{</w:t>
      </w:r>
      <w:proofErr w:type="gramEnd"/>
      <w:r w:rsidR="004F54C9">
        <w:t xml:space="preserve">Treuille:2006} </w:t>
      </w:r>
      <w:r w:rsidR="00331577">
        <w:rPr>
          <w:rFonts w:eastAsia="Times New Roman" w:cs="Times New Roman"/>
          <w:color w:val="222222"/>
          <w:szCs w:val="24"/>
          <w:shd w:val="clear" w:color="auto" w:fill="FFFFFF"/>
        </w:rPr>
        <w:t xml:space="preserve">or fluid </w:t>
      </w:r>
      <w:r w:rsidR="001557B6">
        <w:rPr>
          <w:rFonts w:eastAsia="Times New Roman" w:cs="Times New Roman"/>
          <w:color w:val="222222"/>
          <w:szCs w:val="24"/>
          <w:shd w:val="clear" w:color="auto" w:fill="FFFFFF"/>
        </w:rPr>
        <w:t xml:space="preserve">based </w:t>
      </w:r>
      <w:r w:rsidR="001557B6">
        <w:t>\cite{Narain:2009}</w:t>
      </w:r>
      <w:r w:rsidR="00331577">
        <w:rPr>
          <w:rFonts w:eastAsia="Times New Roman" w:cs="Times New Roman"/>
          <w:color w:val="222222"/>
          <w:szCs w:val="24"/>
          <w:shd w:val="clear" w:color="auto" w:fill="FFFFFF"/>
        </w:rPr>
        <w:t>, c</w:t>
      </w:r>
      <w:ins w:id="156" w:author="Family" w:date="2014-10-21T15:07:00Z">
        <w:r w:rsidR="00F92B35">
          <w:rPr>
            <w:rFonts w:eastAsia="Times New Roman" w:cs="Times New Roman"/>
            <w:color w:val="222222"/>
            <w:szCs w:val="24"/>
            <w:shd w:val="clear" w:color="auto" w:fill="FFFFFF"/>
          </w:rPr>
          <w:t>an</w:t>
        </w:r>
      </w:ins>
      <w:del w:id="157" w:author="Family" w:date="2014-10-21T15:07:00Z">
        <w:r w:rsidR="00331577" w:rsidDel="00F92B35">
          <w:rPr>
            <w:rFonts w:eastAsia="Times New Roman" w:cs="Times New Roman"/>
            <w:color w:val="222222"/>
            <w:szCs w:val="24"/>
            <w:shd w:val="clear" w:color="auto" w:fill="FFFFFF"/>
          </w:rPr>
          <w:delText xml:space="preserve">ould </w:delText>
        </w:r>
      </w:del>
      <w:r w:rsidR="00331577">
        <w:rPr>
          <w:rFonts w:eastAsia="Times New Roman" w:cs="Times New Roman"/>
          <w:color w:val="222222"/>
          <w:szCs w:val="24"/>
          <w:shd w:val="clear" w:color="auto" w:fill="FFFFFF"/>
        </w:rPr>
        <w:t>not fit</w:t>
      </w:r>
      <w:ins w:id="158" w:author="Family" w:date="2014-10-21T15:07:00Z">
        <w:r w:rsidR="00F92B35">
          <w:rPr>
            <w:rFonts w:eastAsia="Times New Roman" w:cs="Times New Roman"/>
            <w:color w:val="222222"/>
            <w:szCs w:val="24"/>
            <w:shd w:val="clear" w:color="auto" w:fill="FFFFFF"/>
          </w:rPr>
          <w:t xml:space="preserve"> </w:t>
        </w:r>
      </w:ins>
      <w:del w:id="159" w:author="Family" w:date="2014-10-21T15:07:00Z">
        <w:r w:rsidR="00331577" w:rsidDel="00F92B35">
          <w:rPr>
            <w:rFonts w:eastAsia="Times New Roman" w:cs="Times New Roman"/>
            <w:color w:val="222222"/>
            <w:szCs w:val="24"/>
            <w:shd w:val="clear" w:color="auto" w:fill="FFFFFF"/>
          </w:rPr>
          <w:delText xml:space="preserve"> </w:delText>
        </w:r>
      </w:del>
      <w:r w:rsidR="00331577">
        <w:rPr>
          <w:rFonts w:eastAsia="Times New Roman" w:cs="Times New Roman"/>
          <w:color w:val="222222"/>
          <w:szCs w:val="24"/>
          <w:shd w:val="clear" w:color="auto" w:fill="FFFFFF"/>
        </w:rPr>
        <w:t>heterogeneous dense crowd simulation situation</w:t>
      </w:r>
      <w:ins w:id="160" w:author="Family" w:date="2014-10-21T15:07:00Z">
        <w:r w:rsidR="00F92B35">
          <w:rPr>
            <w:rFonts w:eastAsia="Times New Roman" w:cs="Times New Roman"/>
            <w:color w:val="222222"/>
            <w:szCs w:val="24"/>
            <w:shd w:val="clear" w:color="auto" w:fill="FFFFFF"/>
          </w:rPr>
          <w:t>s</w:t>
        </w:r>
      </w:ins>
      <w:r w:rsidR="00331577">
        <w:rPr>
          <w:rFonts w:eastAsia="Times New Roman" w:cs="Times New Roman"/>
          <w:color w:val="222222"/>
          <w:szCs w:val="24"/>
          <w:shd w:val="clear" w:color="auto" w:fill="FFFFFF"/>
        </w:rPr>
        <w:t xml:space="preserve">. </w:t>
      </w:r>
      <w:r w:rsidR="00E37529">
        <w:rPr>
          <w:rFonts w:eastAsia="Times New Roman" w:cs="Times New Roman"/>
          <w:color w:val="222222"/>
          <w:szCs w:val="24"/>
          <w:shd w:val="clear" w:color="auto" w:fill="FFFFFF"/>
        </w:rPr>
        <w:t xml:space="preserve">To address </w:t>
      </w:r>
      <w:ins w:id="161" w:author="Family" w:date="2014-10-21T15:07:00Z">
        <w:r w:rsidR="00F92B35">
          <w:rPr>
            <w:rFonts w:eastAsia="Times New Roman" w:cs="Times New Roman"/>
            <w:color w:val="222222"/>
            <w:szCs w:val="24"/>
            <w:shd w:val="clear" w:color="auto" w:fill="FFFFFF"/>
          </w:rPr>
          <w:t xml:space="preserve">effective </w:t>
        </w:r>
      </w:ins>
      <w:del w:id="162" w:author="Family" w:date="2014-10-21T15:07:00Z">
        <w:r w:rsidR="00E37529" w:rsidDel="00F92B35">
          <w:rPr>
            <w:rFonts w:eastAsia="Times New Roman" w:cs="Times New Roman"/>
            <w:color w:val="222222"/>
            <w:szCs w:val="24"/>
            <w:shd w:val="clear" w:color="auto" w:fill="FFFFFF"/>
          </w:rPr>
          <w:delText xml:space="preserve">the </w:delText>
        </w:r>
      </w:del>
      <w:r w:rsidR="00E37529">
        <w:rPr>
          <w:rFonts w:eastAsia="Times New Roman" w:cs="Times New Roman"/>
          <w:color w:val="222222"/>
          <w:szCs w:val="24"/>
          <w:shd w:val="clear" w:color="auto" w:fill="FFFFFF"/>
        </w:rPr>
        <w:t>heterogeneous dense crowd simulation, w</w:t>
      </w:r>
      <w:r w:rsidR="00E4678F" w:rsidRPr="00E4678F">
        <w:rPr>
          <w:rFonts w:eastAsia="Times New Roman" w:cs="Times New Roman"/>
          <w:color w:val="222222"/>
          <w:szCs w:val="24"/>
          <w:shd w:val="clear" w:color="auto" w:fill="FFFFFF"/>
        </w:rPr>
        <w:t>e consider</w:t>
      </w:r>
      <w:del w:id="163" w:author="Family" w:date="2014-10-21T15:07:00Z">
        <w:r w:rsidR="00E37529" w:rsidDel="00F92B35">
          <w:rPr>
            <w:rFonts w:eastAsia="Times New Roman" w:cs="Times New Roman"/>
            <w:color w:val="222222"/>
            <w:szCs w:val="24"/>
            <w:shd w:val="clear" w:color="auto" w:fill="FFFFFF"/>
          </w:rPr>
          <w:delText>ed</w:delText>
        </w:r>
      </w:del>
      <w:r w:rsidR="00E4678F" w:rsidRPr="00E4678F">
        <w:rPr>
          <w:rFonts w:eastAsia="Times New Roman" w:cs="Times New Roman"/>
          <w:color w:val="222222"/>
          <w:szCs w:val="24"/>
          <w:shd w:val="clear" w:color="auto" w:fill="FFFFFF"/>
        </w:rPr>
        <w:t xml:space="preserve"> the collision</w:t>
      </w:r>
      <w:ins w:id="164" w:author="Family" w:date="2014-10-21T15:07:00Z">
        <w:r w:rsidR="00F92B35">
          <w:rPr>
            <w:rFonts w:eastAsia="Times New Roman" w:cs="Times New Roman"/>
            <w:color w:val="222222"/>
            <w:szCs w:val="24"/>
            <w:shd w:val="clear" w:color="auto" w:fill="FFFFFF"/>
          </w:rPr>
          <w:t>s</w:t>
        </w:r>
      </w:ins>
      <w:r w:rsidR="00E4678F" w:rsidRPr="00E4678F">
        <w:rPr>
          <w:rFonts w:eastAsia="Times New Roman" w:cs="Times New Roman"/>
          <w:color w:val="222222"/>
          <w:szCs w:val="24"/>
          <w:shd w:val="clear" w:color="auto" w:fill="FFFFFF"/>
        </w:rPr>
        <w:t xml:space="preserve"> and cooperation between </w:t>
      </w:r>
      <w:r w:rsidR="00964755">
        <w:rPr>
          <w:rFonts w:eastAsia="Times New Roman" w:cs="Times New Roman"/>
          <w:color w:val="222222"/>
          <w:szCs w:val="24"/>
          <w:shd w:val="clear" w:color="auto" w:fill="FFFFFF"/>
        </w:rPr>
        <w:t xml:space="preserve">adjacent </w:t>
      </w:r>
      <w:r w:rsidR="00E4678F" w:rsidRPr="00E4678F">
        <w:rPr>
          <w:rFonts w:eastAsia="Times New Roman" w:cs="Times New Roman"/>
          <w:color w:val="222222"/>
          <w:szCs w:val="24"/>
          <w:shd w:val="clear" w:color="auto" w:fill="FFFFFF"/>
        </w:rPr>
        <w:t xml:space="preserve">groups as </w:t>
      </w:r>
      <w:ins w:id="165" w:author="Family" w:date="2014-10-21T15:08:00Z">
        <w:r w:rsidR="00F92B35">
          <w:rPr>
            <w:rFonts w:eastAsia="Times New Roman" w:cs="Times New Roman"/>
            <w:color w:val="222222"/>
            <w:szCs w:val="24"/>
            <w:shd w:val="clear" w:color="auto" w:fill="FFFFFF"/>
          </w:rPr>
          <w:t xml:space="preserve">a </w:t>
        </w:r>
      </w:ins>
      <w:r w:rsidR="00EB312D">
        <w:rPr>
          <w:rFonts w:eastAsia="Times New Roman" w:cs="Times New Roman"/>
          <w:color w:val="222222"/>
          <w:szCs w:val="24"/>
          <w:shd w:val="clear" w:color="auto" w:fill="FFFFFF"/>
        </w:rPr>
        <w:t>multi-label optimization problem</w:t>
      </w:r>
      <w:ins w:id="166" w:author="Family" w:date="2014-10-21T15:08:00Z">
        <w:r w:rsidR="00F92B35">
          <w:rPr>
            <w:rFonts w:eastAsia="Times New Roman" w:cs="Times New Roman"/>
            <w:color w:val="222222"/>
            <w:szCs w:val="24"/>
            <w:shd w:val="clear" w:color="auto" w:fill="FFFFFF"/>
          </w:rPr>
          <w:t>,</w:t>
        </w:r>
      </w:ins>
      <w:r w:rsidR="006746F6">
        <w:rPr>
          <w:rFonts w:eastAsia="Times New Roman" w:cs="Times New Roman"/>
          <w:color w:val="222222"/>
          <w:szCs w:val="24"/>
          <w:shd w:val="clear" w:color="auto" w:fill="FFFFFF"/>
        </w:rPr>
        <w:t xml:space="preserve"> which is </w:t>
      </w:r>
      <w:r w:rsidR="00F25DAE">
        <w:rPr>
          <w:rFonts w:eastAsia="Times New Roman" w:cs="Times New Roman"/>
          <w:color w:val="222222"/>
          <w:szCs w:val="24"/>
          <w:shd w:val="clear" w:color="auto" w:fill="FFFFFF"/>
        </w:rPr>
        <w:t xml:space="preserve">to assign a label for each element in </w:t>
      </w:r>
      <w:ins w:id="167" w:author="Family" w:date="2014-10-21T15:08:00Z">
        <w:r w:rsidR="00F92B35">
          <w:rPr>
            <w:rFonts w:eastAsia="Times New Roman" w:cs="Times New Roman"/>
            <w:color w:val="222222"/>
            <w:szCs w:val="24"/>
            <w:shd w:val="clear" w:color="auto" w:fill="FFFFFF"/>
          </w:rPr>
          <w:t xml:space="preserve">the </w:t>
        </w:r>
      </w:ins>
      <w:r w:rsidR="00F25DAE">
        <w:rPr>
          <w:rFonts w:eastAsia="Times New Roman" w:cs="Times New Roman"/>
          <w:color w:val="222222"/>
          <w:szCs w:val="24"/>
          <w:shd w:val="clear" w:color="auto" w:fill="FFFFFF"/>
        </w:rPr>
        <w:t xml:space="preserve">target set and find the best overall assignment to those labels based on </w:t>
      </w:r>
      <w:del w:id="168" w:author="Family" w:date="2014-10-21T15:08:00Z">
        <w:r w:rsidR="00F25DAE" w:rsidDel="00BA7152">
          <w:rPr>
            <w:rFonts w:eastAsia="Times New Roman" w:cs="Times New Roman"/>
            <w:color w:val="222222"/>
            <w:szCs w:val="24"/>
            <w:shd w:val="clear" w:color="auto" w:fill="FFFFFF"/>
          </w:rPr>
          <w:delText xml:space="preserve">some </w:delText>
        </w:r>
      </w:del>
      <w:r w:rsidR="00F25DAE">
        <w:rPr>
          <w:rFonts w:eastAsia="Times New Roman" w:cs="Times New Roman"/>
          <w:color w:val="222222"/>
          <w:szCs w:val="24"/>
          <w:shd w:val="clear" w:color="auto" w:fill="FFFFFF"/>
        </w:rPr>
        <w:t>constraints</w:t>
      </w:r>
      <w:r w:rsidR="00E4678F" w:rsidRPr="00E4678F">
        <w:rPr>
          <w:rFonts w:eastAsia="Times New Roman" w:cs="Times New Roman"/>
          <w:color w:val="222222"/>
          <w:szCs w:val="24"/>
          <w:shd w:val="clear" w:color="auto" w:fill="FFFFFF"/>
        </w:rPr>
        <w:t>. With th</w:t>
      </w:r>
      <w:ins w:id="169" w:author="Family" w:date="2014-10-21T15:08:00Z">
        <w:r w:rsidR="00691BC5">
          <w:rPr>
            <w:rFonts w:eastAsia="Times New Roman" w:cs="Times New Roman"/>
            <w:color w:val="222222"/>
            <w:szCs w:val="24"/>
            <w:shd w:val="clear" w:color="auto" w:fill="FFFFFF"/>
          </w:rPr>
          <w:t>is</w:t>
        </w:r>
      </w:ins>
      <w:del w:id="170" w:author="Family" w:date="2014-10-21T15:08:00Z">
        <w:r w:rsidR="00E4678F" w:rsidRPr="00E4678F" w:rsidDel="00691BC5">
          <w:rPr>
            <w:rFonts w:eastAsia="Times New Roman" w:cs="Times New Roman"/>
            <w:color w:val="222222"/>
            <w:szCs w:val="24"/>
            <w:shd w:val="clear" w:color="auto" w:fill="FFFFFF"/>
          </w:rPr>
          <w:delText>e</w:delText>
        </w:r>
      </w:del>
      <w:r w:rsidR="00E4678F" w:rsidRPr="00E4678F">
        <w:rPr>
          <w:rFonts w:eastAsia="Times New Roman" w:cs="Times New Roman"/>
          <w:color w:val="222222"/>
          <w:szCs w:val="24"/>
          <w:shd w:val="clear" w:color="auto" w:fill="FFFFFF"/>
        </w:rPr>
        <w:t xml:space="preserve"> formulation</w:t>
      </w:r>
      <w:ins w:id="171" w:author="Family" w:date="2014-10-21T15:08:00Z">
        <w:r w:rsidR="00691BC5">
          <w:rPr>
            <w:rFonts w:eastAsia="Times New Roman" w:cs="Times New Roman"/>
            <w:color w:val="222222"/>
            <w:szCs w:val="24"/>
            <w:shd w:val="clear" w:color="auto" w:fill="FFFFFF"/>
          </w:rPr>
          <w:t>,</w:t>
        </w:r>
      </w:ins>
      <w:r w:rsidR="00E4678F" w:rsidRPr="00E4678F">
        <w:rPr>
          <w:rFonts w:eastAsia="Times New Roman" w:cs="Times New Roman"/>
          <w:color w:val="222222"/>
          <w:szCs w:val="24"/>
          <w:shd w:val="clear" w:color="auto" w:fill="FFFFFF"/>
        </w:rPr>
        <w:t xml:space="preserve"> we introduce</w:t>
      </w:r>
      <w:del w:id="172" w:author="Family" w:date="2014-10-21T15:08:00Z">
        <w:r w:rsidR="001640CF" w:rsidDel="00691BC5">
          <w:rPr>
            <w:rFonts w:eastAsia="Times New Roman" w:cs="Times New Roman"/>
            <w:color w:val="222222"/>
            <w:szCs w:val="24"/>
            <w:shd w:val="clear" w:color="auto" w:fill="FFFFFF"/>
          </w:rPr>
          <w:delText>d</w:delText>
        </w:r>
      </w:del>
      <w:r w:rsidR="00E4678F" w:rsidRPr="00E4678F">
        <w:rPr>
          <w:rFonts w:eastAsia="Times New Roman" w:cs="Times New Roman"/>
          <w:color w:val="222222"/>
          <w:szCs w:val="24"/>
          <w:shd w:val="clear" w:color="auto" w:fill="FFFFFF"/>
        </w:rPr>
        <w:t xml:space="preserve"> </w:t>
      </w:r>
      <w:ins w:id="173" w:author="Family" w:date="2014-10-21T15:10:00Z">
        <w:r w:rsidR="00DE56F0">
          <w:rPr>
            <w:rFonts w:eastAsia="Times New Roman" w:cs="Times New Roman"/>
            <w:color w:val="222222"/>
            <w:szCs w:val="24"/>
            <w:shd w:val="clear" w:color="auto" w:fill="FFFFFF"/>
          </w:rPr>
          <w:t xml:space="preserve">the idea of </w:t>
        </w:r>
      </w:ins>
      <w:del w:id="174" w:author="Family" w:date="2014-10-21T15:08:00Z">
        <w:r w:rsidR="00E4678F" w:rsidRPr="00E4678F" w:rsidDel="00691BC5">
          <w:rPr>
            <w:rFonts w:eastAsia="Times New Roman" w:cs="Times New Roman"/>
            <w:color w:val="222222"/>
            <w:szCs w:val="24"/>
            <w:shd w:val="clear" w:color="auto" w:fill="FFFFFF"/>
          </w:rPr>
          <w:delText xml:space="preserve">to </w:delText>
        </w:r>
      </w:del>
      <w:r w:rsidR="00E4678F" w:rsidRPr="00E4678F">
        <w:rPr>
          <w:rFonts w:eastAsia="Times New Roman" w:cs="Times New Roman"/>
          <w:color w:val="222222"/>
          <w:szCs w:val="24"/>
          <w:shd w:val="clear" w:color="auto" w:fill="FFFFFF"/>
        </w:rPr>
        <w:t>adapt</w:t>
      </w:r>
      <w:ins w:id="175" w:author="Family" w:date="2014-10-21T15:08:00Z">
        <w:r w:rsidR="00691BC5">
          <w:rPr>
            <w:rFonts w:eastAsia="Times New Roman" w:cs="Times New Roman"/>
            <w:color w:val="222222"/>
            <w:szCs w:val="24"/>
            <w:shd w:val="clear" w:color="auto" w:fill="FFFFFF"/>
          </w:rPr>
          <w:t>ing</w:t>
        </w:r>
      </w:ins>
      <w:r w:rsidR="00E4678F" w:rsidRPr="00E4678F">
        <w:rPr>
          <w:rFonts w:eastAsia="Times New Roman" w:cs="Times New Roman"/>
          <w:color w:val="222222"/>
          <w:szCs w:val="24"/>
          <w:shd w:val="clear" w:color="auto" w:fill="FFFFFF"/>
        </w:rPr>
        <w:t xml:space="preserve"> </w:t>
      </w:r>
      <w:del w:id="176" w:author="Family" w:date="2014-10-21T14:43:00Z">
        <w:r w:rsidR="001311B1" w:rsidDel="00481332">
          <w:rPr>
            <w:rFonts w:eastAsia="Times New Roman" w:cs="Times New Roman"/>
            <w:color w:val="222222"/>
            <w:szCs w:val="24"/>
            <w:shd w:val="clear" w:color="auto" w:fill="FFFFFF"/>
          </w:rPr>
          <w:delText>inner</w:delText>
        </w:r>
      </w:del>
      <w:ins w:id="177" w:author="Family" w:date="2014-10-21T14:43:00Z">
        <w:r w:rsidR="00481332">
          <w:rPr>
            <w:rFonts w:eastAsia="Times New Roman" w:cs="Times New Roman"/>
            <w:color w:val="222222"/>
            <w:szCs w:val="24"/>
            <w:shd w:val="clear" w:color="auto" w:fill="FFFFFF"/>
          </w:rPr>
          <w:t>intra</w:t>
        </w:r>
      </w:ins>
      <w:r w:rsidR="001311B1">
        <w:rPr>
          <w:rFonts w:eastAsia="Times New Roman" w:cs="Times New Roman"/>
          <w:color w:val="222222"/>
          <w:szCs w:val="24"/>
          <w:shd w:val="clear" w:color="auto" w:fill="FFFFFF"/>
        </w:rPr>
        <w:t>-crowd</w:t>
      </w:r>
      <w:r w:rsidR="00E4678F" w:rsidRPr="00E4678F">
        <w:rPr>
          <w:rFonts w:eastAsia="Times New Roman" w:cs="Times New Roman"/>
          <w:color w:val="222222"/>
          <w:szCs w:val="24"/>
          <w:shd w:val="clear" w:color="auto" w:fill="FFFFFF"/>
        </w:rPr>
        <w:t xml:space="preserve"> interaction into </w:t>
      </w:r>
      <w:ins w:id="178" w:author="Family" w:date="2014-10-21T15:09:00Z">
        <w:r w:rsidR="00691BC5">
          <w:rPr>
            <w:rFonts w:eastAsia="Times New Roman" w:cs="Times New Roman"/>
            <w:color w:val="222222"/>
            <w:szCs w:val="24"/>
            <w:shd w:val="clear" w:color="auto" w:fill="FFFFFF"/>
          </w:rPr>
          <w:t xml:space="preserve">the </w:t>
        </w:r>
      </w:ins>
      <w:r w:rsidR="00F25DAE">
        <w:rPr>
          <w:rFonts w:eastAsia="Times New Roman" w:cs="Times New Roman"/>
          <w:color w:val="222222"/>
          <w:szCs w:val="24"/>
          <w:shd w:val="clear" w:color="auto" w:fill="FFFFFF"/>
        </w:rPr>
        <w:t xml:space="preserve">multi-label optimization </w:t>
      </w:r>
      <w:r w:rsidR="00E4678F" w:rsidRPr="00E4678F">
        <w:rPr>
          <w:rFonts w:eastAsia="Times New Roman" w:cs="Times New Roman"/>
          <w:color w:val="222222"/>
          <w:szCs w:val="24"/>
          <w:shd w:val="clear" w:color="auto" w:fill="FFFFFF"/>
        </w:rPr>
        <w:t xml:space="preserve">problem, </w:t>
      </w:r>
      <w:ins w:id="179" w:author="Family" w:date="2014-10-21T15:10:00Z">
        <w:r w:rsidR="00DE56F0">
          <w:rPr>
            <w:rFonts w:eastAsia="Times New Roman" w:cs="Times New Roman"/>
            <w:color w:val="222222"/>
            <w:szCs w:val="24"/>
            <w:shd w:val="clear" w:color="auto" w:fill="FFFFFF"/>
          </w:rPr>
          <w:t xml:space="preserve">such as </w:t>
        </w:r>
      </w:ins>
      <w:r w:rsidR="00E4678F" w:rsidRPr="00E4678F">
        <w:rPr>
          <w:rFonts w:eastAsia="Times New Roman" w:cs="Times New Roman"/>
          <w:color w:val="222222"/>
          <w:szCs w:val="24"/>
          <w:shd w:val="clear" w:color="auto" w:fill="FFFFFF"/>
        </w:rPr>
        <w:t>Graph-Cut or Belief Propagation</w:t>
      </w:r>
      <w:ins w:id="180" w:author="Family" w:date="2014-10-21T15:09:00Z">
        <w:r w:rsidR="00DE56F0">
          <w:rPr>
            <w:rFonts w:eastAsia="Times New Roman" w:cs="Times New Roman"/>
            <w:color w:val="222222"/>
            <w:szCs w:val="24"/>
            <w:shd w:val="clear" w:color="auto" w:fill="FFFFFF"/>
          </w:rPr>
          <w:t>,</w:t>
        </w:r>
      </w:ins>
      <w:r w:rsidR="00E4678F" w:rsidRPr="00E4678F">
        <w:rPr>
          <w:rFonts w:eastAsia="Times New Roman" w:cs="Times New Roman"/>
          <w:color w:val="222222"/>
          <w:szCs w:val="24"/>
          <w:shd w:val="clear" w:color="auto" w:fill="FFFFFF"/>
        </w:rPr>
        <w:t xml:space="preserve"> which has been successfully used in stereo matching, image restoration and optical flow</w:t>
      </w:r>
      <w:r w:rsidR="00810EFF">
        <w:rPr>
          <w:rFonts w:eastAsia="Times New Roman" w:cs="Times New Roman"/>
          <w:color w:val="222222"/>
          <w:szCs w:val="24"/>
          <w:shd w:val="clear" w:color="auto" w:fill="FFFFFF"/>
        </w:rPr>
        <w:t xml:space="preserve"> </w:t>
      </w:r>
      <w:r w:rsidR="00E4678F" w:rsidRPr="00E4678F">
        <w:rPr>
          <w:rFonts w:eastAsia="Times New Roman" w:cs="Times New Roman"/>
          <w:color w:val="222222"/>
          <w:szCs w:val="24"/>
          <w:shd w:val="clear" w:color="auto" w:fill="FFFFFF"/>
        </w:rPr>
        <w:t>\</w:t>
      </w:r>
      <w:proofErr w:type="gramStart"/>
      <w:r w:rsidR="00E4678F" w:rsidRPr="00E4678F">
        <w:rPr>
          <w:rFonts w:eastAsia="Times New Roman" w:cs="Times New Roman"/>
          <w:color w:val="222222"/>
          <w:szCs w:val="24"/>
          <w:shd w:val="clear" w:color="auto" w:fill="FFFFFF"/>
        </w:rPr>
        <w:t>cite{</w:t>
      </w:r>
      <w:proofErr w:type="gramEnd"/>
      <w:r w:rsidR="00E4678F" w:rsidRPr="00E4678F">
        <w:rPr>
          <w:rFonts w:eastAsia="Times New Roman" w:cs="Times New Roman"/>
          <w:color w:val="222222"/>
          <w:szCs w:val="24"/>
          <w:shd w:val="clear" w:color="auto" w:fill="FFFFFF"/>
        </w:rPr>
        <w:t>Pedro:2004,</w:t>
      </w:r>
      <w:r w:rsidR="00D4668C">
        <w:rPr>
          <w:rFonts w:eastAsia="Times New Roman" w:cs="Times New Roman"/>
          <w:color w:val="222222"/>
          <w:szCs w:val="24"/>
          <w:shd w:val="clear" w:color="auto" w:fill="FFFFFF"/>
        </w:rPr>
        <w:t xml:space="preserve"> </w:t>
      </w:r>
      <w:r w:rsidR="00E4678F" w:rsidRPr="00E4678F">
        <w:rPr>
          <w:rFonts w:eastAsia="Times New Roman" w:cs="Times New Roman"/>
          <w:color w:val="222222"/>
          <w:szCs w:val="24"/>
          <w:shd w:val="clear" w:color="auto" w:fill="FFFFFF"/>
        </w:rPr>
        <w:t>Marshall:2003,</w:t>
      </w:r>
      <w:r w:rsidR="00D4668C">
        <w:rPr>
          <w:rFonts w:eastAsia="Times New Roman" w:cs="Times New Roman"/>
          <w:color w:val="222222"/>
          <w:szCs w:val="24"/>
          <w:shd w:val="clear" w:color="auto" w:fill="FFFFFF"/>
        </w:rPr>
        <w:t xml:space="preserve"> </w:t>
      </w:r>
      <w:r w:rsidR="00E4678F" w:rsidRPr="00E4678F">
        <w:rPr>
          <w:rFonts w:eastAsia="Times New Roman" w:cs="Times New Roman"/>
          <w:color w:val="222222"/>
          <w:szCs w:val="24"/>
          <w:shd w:val="clear" w:color="auto" w:fill="FFFFFF"/>
        </w:rPr>
        <w:t xml:space="preserve">Qingxiong:2009}, </w:t>
      </w:r>
      <w:ins w:id="181" w:author="Family" w:date="2014-10-21T15:10:00Z">
        <w:r w:rsidR="00DE56F0">
          <w:rPr>
            <w:rFonts w:eastAsia="Times New Roman" w:cs="Times New Roman"/>
            <w:color w:val="222222"/>
            <w:szCs w:val="24"/>
            <w:shd w:val="clear" w:color="auto" w:fill="FFFFFF"/>
          </w:rPr>
          <w:t xml:space="preserve">and </w:t>
        </w:r>
      </w:ins>
      <w:r w:rsidR="00E4678F" w:rsidRPr="00E4678F">
        <w:rPr>
          <w:rFonts w:eastAsia="Times New Roman" w:cs="Times New Roman"/>
          <w:color w:val="222222"/>
          <w:szCs w:val="24"/>
          <w:shd w:val="clear" w:color="auto" w:fill="FFFFFF"/>
        </w:rPr>
        <w:t>can be applied to solve the problem of dense crowd simulation.</w:t>
      </w:r>
      <w:r w:rsidR="00C54893">
        <w:rPr>
          <w:rFonts w:eastAsia="Times New Roman" w:cs="Times New Roman"/>
          <w:color w:val="222222"/>
          <w:szCs w:val="24"/>
          <w:shd w:val="clear" w:color="auto" w:fill="FFFFFF"/>
        </w:rPr>
        <w:t xml:space="preserve"> In our work, instead of doing full iteration to achieve min-</w:t>
      </w:r>
      <w:proofErr w:type="gramStart"/>
      <w:r w:rsidR="00C54893">
        <w:rPr>
          <w:rFonts w:eastAsia="Times New Roman" w:cs="Times New Roman"/>
          <w:color w:val="222222"/>
          <w:szCs w:val="24"/>
          <w:shd w:val="clear" w:color="auto" w:fill="FFFFFF"/>
        </w:rPr>
        <w:t>cut,</w:t>
      </w:r>
      <w:proofErr w:type="gramEnd"/>
      <w:r w:rsidR="00C54893">
        <w:rPr>
          <w:rFonts w:eastAsia="Times New Roman" w:cs="Times New Roman"/>
          <w:color w:val="222222"/>
          <w:szCs w:val="24"/>
          <w:shd w:val="clear" w:color="auto" w:fill="FFFFFF"/>
        </w:rPr>
        <w:t xml:space="preserve"> we only apply </w:t>
      </w:r>
      <w:ins w:id="182" w:author="Family" w:date="2014-10-21T15:11:00Z">
        <w:r w:rsidR="00DE56F0">
          <w:rPr>
            <w:rFonts w:eastAsia="Times New Roman" w:cs="Times New Roman"/>
            <w:color w:val="222222"/>
            <w:szCs w:val="24"/>
            <w:shd w:val="clear" w:color="auto" w:fill="FFFFFF"/>
          </w:rPr>
          <w:t xml:space="preserve">a few </w:t>
        </w:r>
      </w:ins>
      <w:del w:id="183" w:author="Family" w:date="2014-10-21T15:11:00Z">
        <w:r w:rsidR="00C54893" w:rsidDel="00DE56F0">
          <w:rPr>
            <w:rFonts w:eastAsia="Times New Roman" w:cs="Times New Roman"/>
            <w:color w:val="222222"/>
            <w:szCs w:val="24"/>
            <w:shd w:val="clear" w:color="auto" w:fill="FFFFFF"/>
          </w:rPr>
          <w:delText xml:space="preserve">several </w:delText>
        </w:r>
      </w:del>
      <w:r w:rsidR="00C54893">
        <w:rPr>
          <w:rFonts w:eastAsia="Times New Roman" w:cs="Times New Roman"/>
          <w:color w:val="222222"/>
          <w:szCs w:val="24"/>
          <w:shd w:val="clear" w:color="auto" w:fill="FFFFFF"/>
        </w:rPr>
        <w:t>iterations to smooth the movement of neighbor groups and reduce conflicts between groups.</w:t>
      </w:r>
    </w:p>
    <w:p w14:paraId="0F40D6A4" w14:textId="511BD9AA" w:rsidR="00F3420E" w:rsidRDefault="008D7B4E" w:rsidP="00F3420E">
      <w:r>
        <w:t xml:space="preserve">Our results show that we are able to simulate </w:t>
      </w:r>
      <w:ins w:id="184" w:author="Family" w:date="2014-10-21T15:11:00Z">
        <w:r w:rsidR="001B1439">
          <w:t xml:space="preserve">the </w:t>
        </w:r>
      </w:ins>
      <w:r>
        <w:t>behavior of heterogeneous crowd</w:t>
      </w:r>
      <w:ins w:id="185" w:author="Family" w:date="2014-10-21T15:11:00Z">
        <w:r w:rsidR="001B1439">
          <w:t>s</w:t>
        </w:r>
      </w:ins>
      <w:r>
        <w:t xml:space="preserve"> with various </w:t>
      </w:r>
      <w:ins w:id="186" w:author="Family" w:date="2014-10-21T15:11:00Z">
        <w:r w:rsidR="001B1439">
          <w:t xml:space="preserve">agent </w:t>
        </w:r>
      </w:ins>
      <w:r>
        <w:t>density distribut</w:t>
      </w:r>
      <w:ins w:id="187" w:author="Family" w:date="2014-10-21T15:11:00Z">
        <w:r w:rsidR="001B1439">
          <w:t>ions</w:t>
        </w:r>
      </w:ins>
      <w:del w:id="188" w:author="Family" w:date="2014-10-21T15:11:00Z">
        <w:r w:rsidDel="001B1439">
          <w:delText>ed agents inside</w:delText>
        </w:r>
      </w:del>
      <w:r>
        <w:t>. In our experiments, while personal traits of agents changed, we can see significant changes in crowd behavior such as aggressive dense group</w:t>
      </w:r>
      <w:ins w:id="189" w:author="Family" w:date="2014-10-21T15:12:00Z">
        <w:r w:rsidR="008B70E4">
          <w:t>s</w:t>
        </w:r>
      </w:ins>
      <w:r>
        <w:t xml:space="preserve"> \S\</w:t>
      </w:r>
      <w:proofErr w:type="gramStart"/>
      <w:r>
        <w:t>ref{</w:t>
      </w:r>
      <w:proofErr w:type="gramEnd"/>
      <w:r>
        <w:t xml:space="preserve">section 6.2} and different types of agent-crowd interaction \S\ref{section 6.3}. </w:t>
      </w:r>
      <w:r w:rsidR="00F3420E">
        <w:t>The key contribution</w:t>
      </w:r>
      <w:ins w:id="190" w:author="Family" w:date="2014-10-21T15:12:00Z">
        <w:r w:rsidR="008B70E4">
          <w:t>s</w:t>
        </w:r>
      </w:ins>
      <w:r w:rsidR="00F3420E">
        <w:t xml:space="preserve"> of our work can be summarized as follows:</w:t>
      </w:r>
    </w:p>
    <w:p w14:paraId="4577019B" w14:textId="77777777" w:rsidR="007E4219" w:rsidRDefault="007E4219" w:rsidP="007E4219">
      <w:pPr>
        <w:pStyle w:val="ListParagraph"/>
        <w:numPr>
          <w:ilvl w:val="0"/>
          <w:numId w:val="6"/>
        </w:numPr>
      </w:pPr>
      <w:r>
        <w:t>We propose</w:t>
      </w:r>
      <w:del w:id="191" w:author="Family" w:date="2014-10-21T15:12:00Z">
        <w:r w:rsidDel="008B70E4">
          <w:delText>d</w:delText>
        </w:r>
      </w:del>
      <w:r>
        <w:t xml:space="preserve"> a hybrid </w:t>
      </w:r>
      <w:proofErr w:type="gramStart"/>
      <w:r>
        <w:t>framework which</w:t>
      </w:r>
      <w:proofErr w:type="gramEnd"/>
      <w:r>
        <w:t xml:space="preserve"> integrates three different types of crowd behavior and personal traits.</w:t>
      </w:r>
    </w:p>
    <w:p w14:paraId="018581B6" w14:textId="77777777" w:rsidR="007E4219" w:rsidRDefault="009E23CD" w:rsidP="007E4219">
      <w:pPr>
        <w:pStyle w:val="ListParagraph"/>
        <w:numPr>
          <w:ilvl w:val="0"/>
          <w:numId w:val="6"/>
        </w:numPr>
      </w:pPr>
      <w:r>
        <w:t xml:space="preserve">We </w:t>
      </w:r>
      <w:proofErr w:type="spellStart"/>
      <w:r>
        <w:t>develope</w:t>
      </w:r>
      <w:proofErr w:type="spellEnd"/>
      <w:del w:id="192" w:author="Family" w:date="2014-10-21T15:12:00Z">
        <w:r w:rsidDel="008B70E4">
          <w:delText>d</w:delText>
        </w:r>
      </w:del>
      <w:r>
        <w:t xml:space="preserve"> a graph-cut based method to simulate </w:t>
      </w:r>
      <w:r w:rsidR="0057033A">
        <w:t xml:space="preserve">heterogeneous dense crowd </w:t>
      </w:r>
      <w:r w:rsidR="00724D33">
        <w:t>movement</w:t>
      </w:r>
      <w:r w:rsidR="0057033A">
        <w:t>.</w:t>
      </w:r>
    </w:p>
    <w:p w14:paraId="79CDD3E4" w14:textId="77777777" w:rsidR="003B7433" w:rsidRDefault="00BA511E" w:rsidP="007E4219">
      <w:pPr>
        <w:pStyle w:val="ListParagraph"/>
        <w:numPr>
          <w:ilvl w:val="0"/>
          <w:numId w:val="6"/>
        </w:numPr>
      </w:pPr>
      <w:r>
        <w:t>We introduce</w:t>
      </w:r>
      <w:del w:id="193" w:author="Family" w:date="2014-10-21T15:12:00Z">
        <w:r w:rsidDel="008B70E4">
          <w:delText>d</w:delText>
        </w:r>
      </w:del>
      <w:r>
        <w:t xml:space="preserve"> </w:t>
      </w:r>
      <w:del w:id="194" w:author="Family" w:date="2014-10-21T15:12:00Z">
        <w:r w:rsidDel="008B70E4">
          <w:delText xml:space="preserve">the </w:delText>
        </w:r>
      </w:del>
      <w:r>
        <w:t>agent-crowd interaction as a new type of crowd behavior and propose</w:t>
      </w:r>
      <w:del w:id="195" w:author="Family" w:date="2014-10-21T15:12:00Z">
        <w:r w:rsidDel="00687017">
          <w:delText>d</w:delText>
        </w:r>
      </w:del>
      <w:r>
        <w:t xml:space="preserve"> a method to simulate it.</w:t>
      </w:r>
    </w:p>
    <w:p w14:paraId="6846DB8C" w14:textId="77777777" w:rsidR="00F3420E" w:rsidRDefault="00F3420E" w:rsidP="00F3420E">
      <w:pPr>
        <w:pStyle w:val="Heading1"/>
      </w:pPr>
      <w:r>
        <w:t>Related Work</w:t>
      </w:r>
    </w:p>
    <w:p w14:paraId="016169B2" w14:textId="0B1C7D39" w:rsidR="00554A8A" w:rsidRDefault="00554A8A" w:rsidP="00554A8A">
      <w:r>
        <w:t xml:space="preserve">In this section, we give a brief overview of prior work </w:t>
      </w:r>
      <w:ins w:id="196" w:author="Family" w:date="2014-10-21T15:14:00Z">
        <w:r w:rsidR="00687017">
          <w:t>on</w:t>
        </w:r>
      </w:ins>
      <w:del w:id="197" w:author="Family" w:date="2014-10-21T15:14:00Z">
        <w:r w:rsidDel="00687017">
          <w:delText>of</w:delText>
        </w:r>
      </w:del>
      <w:r>
        <w:t xml:space="preserve"> crowd simulation and multi-agent system</w:t>
      </w:r>
      <w:ins w:id="198" w:author="Family" w:date="2014-10-21T15:14:00Z">
        <w:r w:rsidR="00994818">
          <w:t>s</w:t>
        </w:r>
      </w:ins>
      <w:r>
        <w:t>. There are two steps, navigation and collision avoidance</w:t>
      </w:r>
      <w:ins w:id="199" w:author="Family" w:date="2014-10-21T15:14:00Z">
        <w:r w:rsidR="00994818">
          <w:t>,</w:t>
        </w:r>
      </w:ins>
      <w:r>
        <w:t xml:space="preserve"> in most crowd simulation systems. Navigation, also </w:t>
      </w:r>
      <w:del w:id="200" w:author="Family" w:date="2014-10-21T15:14:00Z">
        <w:r w:rsidDel="00994818">
          <w:delText xml:space="preserve">been </w:delText>
        </w:r>
      </w:del>
      <w:r>
        <w:t xml:space="preserve">called </w:t>
      </w:r>
      <w:del w:id="201" w:author="Family" w:date="2014-10-21T15:14:00Z">
        <w:r w:rsidDel="00994818">
          <w:delText xml:space="preserve">as </w:delText>
        </w:r>
      </w:del>
      <w:r>
        <w:t>global-planning, is the process</w:t>
      </w:r>
      <w:ins w:id="202" w:author="Family" w:date="2014-10-21T15:14:00Z">
        <w:r w:rsidR="00AC4415">
          <w:t xml:space="preserve"> of </w:t>
        </w:r>
      </w:ins>
      <w:del w:id="203" w:author="Family" w:date="2014-10-21T15:14:00Z">
        <w:r w:rsidDel="00AC4415">
          <w:delText xml:space="preserve"> to </w:delText>
        </w:r>
      </w:del>
      <w:r>
        <w:t>find</w:t>
      </w:r>
      <w:ins w:id="204" w:author="Family" w:date="2014-10-21T15:14:00Z">
        <w:r w:rsidR="00AC4415">
          <w:t>ing</w:t>
        </w:r>
      </w:ins>
      <w:r>
        <w:t xml:space="preserve"> a path from the current agent position to the goal that avoid</w:t>
      </w:r>
      <w:ins w:id="205" w:author="Family" w:date="2014-10-21T15:16:00Z">
        <w:r w:rsidR="00AC4415">
          <w:t>s</w:t>
        </w:r>
      </w:ins>
      <w:r>
        <w:t xml:space="preserve"> collision</w:t>
      </w:r>
      <w:ins w:id="206" w:author="Family" w:date="2014-10-21T15:16:00Z">
        <w:r w:rsidR="00AC4415">
          <w:t>s</w:t>
        </w:r>
      </w:ins>
      <w:r>
        <w:t xml:space="preserve"> with static obstacles in the scene. There</w:t>
      </w:r>
      <w:ins w:id="207" w:author="Family" w:date="2014-10-21T15:16:00Z">
        <w:r w:rsidR="00AC4415">
          <w:t xml:space="preserve"> has been significant</w:t>
        </w:r>
      </w:ins>
      <w:del w:id="208" w:author="Family" w:date="2014-10-21T15:16:00Z">
        <w:r w:rsidDel="00AC4415">
          <w:delText>'re lots of</w:delText>
        </w:r>
      </w:del>
      <w:r>
        <w:t xml:space="preserve"> work on this topic \</w:t>
      </w:r>
      <w:proofErr w:type="gramStart"/>
      <w:r>
        <w:t>cite{</w:t>
      </w:r>
      <w:proofErr w:type="gramEnd"/>
      <w:r>
        <w:t>Funge:1999,Bayanzit:2002,Lamarche</w:t>
      </w:r>
      <w:r w:rsidR="00E805E2">
        <w:t>:2004,Sud:2007,Sud:2008}</w:t>
      </w:r>
      <w:ins w:id="209" w:author="Family" w:date="2014-10-21T15:17:00Z">
        <w:r w:rsidR="00AC4415">
          <w:t>, but we will not cover it here.</w:t>
        </w:r>
      </w:ins>
      <w:del w:id="210" w:author="Family" w:date="2014-10-21T15:17:00Z">
        <w:r w:rsidR="00E805E2" w:rsidDel="00AC4415">
          <w:delText>. We do no</w:delText>
        </w:r>
        <w:r w:rsidDel="00AC4415">
          <w:delText>t go for details of previous work in this aspect.</w:delText>
        </w:r>
      </w:del>
    </w:p>
    <w:p w14:paraId="1120915B" w14:textId="3A08C60F" w:rsidR="00554A8A" w:rsidRDefault="00554A8A" w:rsidP="00554A8A">
      <w:r>
        <w:t xml:space="preserve">Collision avoidance is another </w:t>
      </w:r>
      <w:del w:id="211" w:author="Family" w:date="2014-10-21T15:18:00Z">
        <w:r w:rsidDel="00520AD1">
          <w:delText xml:space="preserve">hot </w:delText>
        </w:r>
      </w:del>
      <w:ins w:id="212" w:author="Family" w:date="2014-10-21T15:18:00Z">
        <w:r w:rsidR="00520AD1">
          <w:t xml:space="preserve">popular area </w:t>
        </w:r>
      </w:ins>
      <w:del w:id="213" w:author="Family" w:date="2014-10-21T15:18:00Z">
        <w:r w:rsidDel="00520AD1">
          <w:delText xml:space="preserve">topic </w:delText>
        </w:r>
      </w:del>
      <w:ins w:id="214" w:author="Family" w:date="2014-10-21T15:18:00Z">
        <w:r w:rsidR="00520AD1">
          <w:t xml:space="preserve">of work where a large amount of </w:t>
        </w:r>
      </w:ins>
      <w:ins w:id="215" w:author="Family" w:date="2014-10-21T15:20:00Z">
        <w:r w:rsidR="00520AD1">
          <w:t>research</w:t>
        </w:r>
      </w:ins>
      <w:ins w:id="216" w:author="Family" w:date="2014-10-21T15:18:00Z">
        <w:r w:rsidR="00520AD1">
          <w:t xml:space="preserve"> has been done</w:t>
        </w:r>
      </w:ins>
      <w:del w:id="217" w:author="Family" w:date="2014-10-21T15:18:00Z">
        <w:r w:rsidDel="00520AD1">
          <w:delText>with a large amount of works been proposed</w:delText>
        </w:r>
      </w:del>
      <w:r>
        <w:t xml:space="preserve">. One of the traditional ways to classify collision avoidance methods is based on the </w:t>
      </w:r>
      <w:r>
        <w:lastRenderedPageBreak/>
        <w:t>representation of crowds</w:t>
      </w:r>
      <w:del w:id="218" w:author="Family" w:date="2014-10-21T15:20:00Z">
        <w:r w:rsidDel="00520AD1">
          <w:delText>,</w:delText>
        </w:r>
      </w:del>
      <w:r>
        <w:t xml:space="preserve"> </w:t>
      </w:r>
      <w:ins w:id="219" w:author="Family" w:date="2014-10-21T15:20:00Z">
        <w:r w:rsidR="00520AD1">
          <w:t xml:space="preserve">as </w:t>
        </w:r>
      </w:ins>
      <w:r>
        <w:t xml:space="preserve">either discrete or continuous. In discrete representation, also called </w:t>
      </w:r>
      <w:del w:id="220" w:author="Family" w:date="2014-10-21T15:20:00Z">
        <w:r w:rsidDel="00520AD1">
          <w:delText xml:space="preserve">as </w:delText>
        </w:r>
      </w:del>
      <w:r>
        <w:t xml:space="preserve">agent-based representation, the collision avoidance decision is made by each individual agent </w:t>
      </w:r>
      <w:ins w:id="221" w:author="Family" w:date="2014-10-21T15:20:00Z">
        <w:r w:rsidR="00520AD1">
          <w:t xml:space="preserve">with </w:t>
        </w:r>
      </w:ins>
      <w:r>
        <w:t xml:space="preserve">respect to </w:t>
      </w:r>
      <w:del w:id="222" w:author="Family" w:date="2014-10-21T15:20:00Z">
        <w:r w:rsidDel="00520AD1">
          <w:delText xml:space="preserve">the </w:delText>
        </w:r>
      </w:del>
      <w:r>
        <w:t>other agents and obstacles. A number of different models like social forces \</w:t>
      </w:r>
      <w:proofErr w:type="gramStart"/>
      <w:r>
        <w:t>cite{</w:t>
      </w:r>
      <w:proofErr w:type="gramEnd"/>
      <w:r>
        <w:t>Helbing:1995,</w:t>
      </w:r>
      <w:r w:rsidR="004A48CD">
        <w:t xml:space="preserve"> </w:t>
      </w:r>
      <w:r>
        <w:t>Helbing:2005,</w:t>
      </w:r>
      <w:r w:rsidR="004A48CD">
        <w:t xml:space="preserve"> </w:t>
      </w:r>
      <w:r>
        <w:t>Gayle:2009,</w:t>
      </w:r>
      <w:r w:rsidR="004A48CD">
        <w:t xml:space="preserve"> </w:t>
      </w:r>
      <w:r>
        <w:t xml:space="preserve">Sud:2007}, </w:t>
      </w:r>
      <w:r w:rsidR="004A48CD">
        <w:t>sociological</w:t>
      </w:r>
      <w:r>
        <w:t xml:space="preserve"> factors \cite{Musse:1997}, psychological factors \cite{Pelechano:2008} and synthetic-vision based steering \cite{Ondrej:2010} </w:t>
      </w:r>
      <w:del w:id="223" w:author="Family" w:date="2014-10-21T15:21:00Z">
        <w:r w:rsidDel="00632960">
          <w:delText xml:space="preserve">were </w:delText>
        </w:r>
      </w:del>
      <w:ins w:id="224" w:author="Family" w:date="2014-10-21T15:21:00Z">
        <w:r w:rsidR="00632960">
          <w:t xml:space="preserve">have been </w:t>
        </w:r>
      </w:ins>
      <w:r>
        <w:t xml:space="preserve">used to formulate the collision avoidance behavior of agents. </w:t>
      </w:r>
      <w:commentRangeStart w:id="225"/>
      <w:r>
        <w:t>There</w:t>
      </w:r>
      <w:ins w:id="226" w:author="Family" w:date="2014-10-21T15:21:00Z">
        <w:r w:rsidR="00632960">
          <w:t xml:space="preserve"> a</w:t>
        </w:r>
      </w:ins>
      <w:del w:id="227" w:author="Family" w:date="2014-10-21T15:21:00Z">
        <w:r w:rsidDel="00632960">
          <w:delText>'</w:delText>
        </w:r>
      </w:del>
      <w:r>
        <w:t xml:space="preserve">re </w:t>
      </w:r>
      <w:commentRangeEnd w:id="225"/>
      <w:r w:rsidR="00D624A0">
        <w:rPr>
          <w:rStyle w:val="CommentReference"/>
        </w:rPr>
        <w:commentReference w:id="225"/>
      </w:r>
      <w:r>
        <w:t xml:space="preserve">also </w:t>
      </w:r>
      <w:del w:id="228" w:author="Family" w:date="2014-10-21T15:22:00Z">
        <w:r w:rsidDel="006950BB">
          <w:delText xml:space="preserve">a </w:delText>
        </w:r>
      </w:del>
      <w:del w:id="229" w:author="Family" w:date="2014-10-21T15:21:00Z">
        <w:r w:rsidDel="006950BB">
          <w:delText xml:space="preserve">lot </w:delText>
        </w:r>
      </w:del>
      <w:del w:id="230" w:author="Family" w:date="2014-10-21T15:22:00Z">
        <w:r w:rsidDel="006950BB">
          <w:delText>number of</w:delText>
        </w:r>
      </w:del>
      <w:ins w:id="231" w:author="Family" w:date="2014-10-21T15:22:00Z">
        <w:r w:rsidR="006950BB">
          <w:t>many</w:t>
        </w:r>
      </w:ins>
      <w:r>
        <w:t xml:space="preserve"> methods based on </w:t>
      </w:r>
      <w:ins w:id="232" w:author="Family" w:date="2014-10-21T15:22:00Z">
        <w:r w:rsidR="006950BB">
          <w:t xml:space="preserve">the </w:t>
        </w:r>
      </w:ins>
      <w:r>
        <w:t>spatial and geometric relationships between agents \</w:t>
      </w:r>
      <w:proofErr w:type="gramStart"/>
      <w:r>
        <w:t>cite{</w:t>
      </w:r>
      <w:proofErr w:type="gramEnd"/>
      <w:r>
        <w:t>VDBerg:2008,</w:t>
      </w:r>
      <w:r w:rsidR="004A48CD">
        <w:t xml:space="preserve"> </w:t>
      </w:r>
      <w:r>
        <w:t>VDBerg:2009</w:t>
      </w:r>
      <w:r w:rsidR="004A48CD">
        <w:t xml:space="preserve"> </w:t>
      </w:r>
      <w:r>
        <w:t>,Guy:2009,</w:t>
      </w:r>
      <w:r w:rsidR="004A48CD">
        <w:t xml:space="preserve"> </w:t>
      </w:r>
      <w:r>
        <w:t xml:space="preserve">VDBerg:2011}. As </w:t>
      </w:r>
      <w:proofErr w:type="gramStart"/>
      <w:r>
        <w:t>geometrically-based</w:t>
      </w:r>
      <w:proofErr w:type="gramEnd"/>
      <w:r>
        <w:t xml:space="preserve"> methods </w:t>
      </w:r>
      <w:ins w:id="233" w:author="Rob Lindeman" w:date="2014-10-21T16:36:00Z">
        <w:r w:rsidR="00B83703">
          <w:t xml:space="preserve">have </w:t>
        </w:r>
      </w:ins>
      <w:r>
        <w:t>show</w:t>
      </w:r>
      <w:ins w:id="234" w:author="Rob Lindeman" w:date="2014-10-21T16:36:00Z">
        <w:r w:rsidR="00B83703">
          <w:t>n</w:t>
        </w:r>
      </w:ins>
      <w:del w:id="235" w:author="Rob Lindeman" w:date="2014-10-21T16:36:00Z">
        <w:r w:rsidDel="00B83703">
          <w:delText>ed</w:delText>
        </w:r>
      </w:del>
      <w:r>
        <w:t xml:space="preserve"> very good quality and became very popular </w:t>
      </w:r>
      <w:del w:id="236" w:author="Family" w:date="2014-10-21T15:22:00Z">
        <w:r w:rsidDel="008B0140">
          <w:delText>t</w:delText>
        </w:r>
      </w:del>
      <w:ins w:id="237" w:author="Family" w:date="2014-10-21T15:22:00Z">
        <w:r w:rsidR="006950BB">
          <w:t xml:space="preserve">in recent </w:t>
        </w:r>
      </w:ins>
      <w:del w:id="238" w:author="Family" w:date="2014-10-21T15:22:00Z">
        <w:r w:rsidDel="006950BB">
          <w:delText xml:space="preserve">hese </w:delText>
        </w:r>
      </w:del>
      <w:r>
        <w:t>years, many other models were adapted into these methods for further quality improvement and more complicated agent behavior simulation</w:t>
      </w:r>
      <w:r w:rsidR="00BF39B8">
        <w:t xml:space="preserve">. </w:t>
      </w:r>
      <w:r w:rsidR="00E849B8">
        <w:t>\</w:t>
      </w:r>
      <w:proofErr w:type="gramStart"/>
      <w:r w:rsidR="00E849B8">
        <w:t>cite</w:t>
      </w:r>
      <w:proofErr w:type="gramEnd"/>
      <w:r w:rsidR="00E849B8">
        <w:t xml:space="preserve">{Guy:2010} </w:t>
      </w:r>
      <w:r w:rsidR="009F21FB">
        <w:t>proposed</w:t>
      </w:r>
      <w:r w:rsidR="00F9467E">
        <w:t xml:space="preserve"> </w:t>
      </w:r>
      <w:r w:rsidR="00E849B8">
        <w:t xml:space="preserve">a </w:t>
      </w:r>
      <w:r>
        <w:t>least</w:t>
      </w:r>
      <w:ins w:id="239" w:author="Rob Lindeman" w:date="2014-10-21T16:37:00Z">
        <w:r w:rsidR="00CD59EE">
          <w:t>-</w:t>
        </w:r>
      </w:ins>
      <w:del w:id="240" w:author="Rob Lindeman" w:date="2014-10-21T16:37:00Z">
        <w:r w:rsidDel="00CD59EE">
          <w:delText xml:space="preserve"> </w:delText>
        </w:r>
      </w:del>
      <w:r>
        <w:t>effort energy model</w:t>
      </w:r>
      <w:r w:rsidR="00E849B8">
        <w:t xml:space="preserve"> to minimize individual collision avoidance cost from an energy</w:t>
      </w:r>
      <w:ins w:id="241" w:author="Rob Lindeman" w:date="2014-10-21T16:38:00Z">
        <w:r w:rsidR="00CD59EE">
          <w:t>-</w:t>
        </w:r>
      </w:ins>
      <w:del w:id="242" w:author="Rob Lindeman" w:date="2014-10-21T16:38:00Z">
        <w:r w:rsidR="00E849B8" w:rsidDel="00CD59EE">
          <w:delText xml:space="preserve"> </w:delText>
        </w:r>
      </w:del>
      <w:r w:rsidR="00265982">
        <w:t xml:space="preserve">optimization </w:t>
      </w:r>
      <w:r w:rsidR="00E849B8">
        <w:t>view</w:t>
      </w:r>
      <w:ins w:id="243" w:author="Rob Lindeman" w:date="2014-10-21T16:37:00Z">
        <w:r w:rsidR="00CD59EE">
          <w:t>.</w:t>
        </w:r>
      </w:ins>
      <w:del w:id="244" w:author="Rob Lindeman" w:date="2014-10-21T16:37:00Z">
        <w:r w:rsidR="00CC7AAC" w:rsidDel="00CD59EE">
          <w:delText>;</w:delText>
        </w:r>
      </w:del>
      <w:r>
        <w:t xml:space="preserve"> </w:t>
      </w:r>
      <w:r w:rsidR="009F21FB">
        <w:t>\</w:t>
      </w:r>
      <w:proofErr w:type="gramStart"/>
      <w:r w:rsidR="009F21FB">
        <w:t>cite</w:t>
      </w:r>
      <w:proofErr w:type="gramEnd"/>
      <w:r w:rsidR="009F21FB">
        <w:t xml:space="preserve">{Guy:2011} introduced </w:t>
      </w:r>
      <w:ins w:id="245" w:author="Rob Lindeman" w:date="2014-10-21T16:37:00Z">
        <w:r w:rsidR="00CD59EE">
          <w:t xml:space="preserve">a </w:t>
        </w:r>
      </w:ins>
      <w:r w:rsidR="007A06EF">
        <w:t xml:space="preserve">personal </w:t>
      </w:r>
      <w:r>
        <w:t>traits model</w:t>
      </w:r>
      <w:r w:rsidR="009F21FB">
        <w:t xml:space="preserve"> </w:t>
      </w:r>
      <w:r w:rsidR="00BF39B8">
        <w:t>and the transformation between simulation parameters and personal</w:t>
      </w:r>
      <w:ins w:id="246" w:author="Rob Lindeman" w:date="2014-10-21T16:38:00Z">
        <w:r w:rsidR="00CD59EE">
          <w:t>-</w:t>
        </w:r>
      </w:ins>
      <w:del w:id="247" w:author="Rob Lindeman" w:date="2014-10-21T16:38:00Z">
        <w:r w:rsidR="00BF39B8" w:rsidDel="00CD59EE">
          <w:delText xml:space="preserve"> </w:delText>
        </w:r>
      </w:del>
      <w:r w:rsidR="00BF39B8">
        <w:t xml:space="preserve">traits model </w:t>
      </w:r>
      <w:r w:rsidR="009F21FB">
        <w:t xml:space="preserve">based on </w:t>
      </w:r>
      <w:ins w:id="248" w:author="Rob Lindeman" w:date="2014-10-21T16:37:00Z">
        <w:r w:rsidR="00CD59EE">
          <w:t xml:space="preserve">a </w:t>
        </w:r>
      </w:ins>
      <w:r w:rsidR="009F21FB">
        <w:t>video user study</w:t>
      </w:r>
      <w:ins w:id="249" w:author="Rob Lindeman" w:date="2014-10-21T16:37:00Z">
        <w:r w:rsidR="00CD59EE">
          <w:t>.</w:t>
        </w:r>
      </w:ins>
      <w:del w:id="250" w:author="Rob Lindeman" w:date="2014-10-21T16:37:00Z">
        <w:r w:rsidR="00F9467E" w:rsidDel="00CD59EE">
          <w:delText>;</w:delText>
        </w:r>
      </w:del>
      <w:r w:rsidR="00F9467E">
        <w:t xml:space="preserve"> \</w:t>
      </w:r>
      <w:proofErr w:type="gramStart"/>
      <w:r w:rsidR="00F9467E">
        <w:t>cite</w:t>
      </w:r>
      <w:proofErr w:type="gramEnd"/>
      <w:r w:rsidR="00F9467E">
        <w:t>{Kim:2012}</w:t>
      </w:r>
      <w:r w:rsidR="00372B09">
        <w:t xml:space="preserve"> </w:t>
      </w:r>
      <w:ins w:id="251" w:author="Rob Lindeman" w:date="2014-10-21T16:37:00Z">
        <w:r w:rsidR="00CD59EE">
          <w:t>incorpo</w:t>
        </w:r>
      </w:ins>
      <w:ins w:id="252" w:author="Rob Lindeman" w:date="2014-10-21T16:38:00Z">
        <w:r w:rsidR="00CD59EE">
          <w:t>rated</w:t>
        </w:r>
      </w:ins>
      <w:del w:id="253" w:author="Rob Lindeman" w:date="2014-10-21T16:37:00Z">
        <w:r w:rsidR="00372B09" w:rsidDel="00CD59EE">
          <w:delText>adapted</w:delText>
        </w:r>
      </w:del>
      <w:r w:rsidR="00372B09">
        <w:t xml:space="preserve"> a</w:t>
      </w:r>
      <w:r w:rsidR="00F9467E">
        <w:t xml:space="preserve"> </w:t>
      </w:r>
      <w:r>
        <w:t>stress model</w:t>
      </w:r>
      <w:r w:rsidR="00372B09">
        <w:t xml:space="preserve"> into crowd simulation system to simulate crowd behavior during </w:t>
      </w:r>
      <w:ins w:id="254" w:author="Rob Lindeman" w:date="2014-10-21T16:38:00Z">
        <w:r w:rsidR="00CD59EE">
          <w:t xml:space="preserve">an </w:t>
        </w:r>
      </w:ins>
      <w:del w:id="255" w:author="Rob Lindeman" w:date="2014-10-21T16:38:00Z">
        <w:r w:rsidR="00372B09" w:rsidDel="00CD59EE">
          <w:delText xml:space="preserve">some </w:delText>
        </w:r>
      </w:del>
      <w:r w:rsidR="00372B09">
        <w:t>event</w:t>
      </w:r>
      <w:r>
        <w:t xml:space="preserve">. </w:t>
      </w:r>
      <w:r w:rsidR="00120CB2">
        <w:t>\</w:t>
      </w:r>
      <w:proofErr w:type="gramStart"/>
      <w:r w:rsidR="00120CB2">
        <w:t>cite</w:t>
      </w:r>
      <w:proofErr w:type="gramEnd"/>
      <w:r w:rsidR="00120CB2">
        <w:t>{Best:2014} proposed a density</w:t>
      </w:r>
      <w:ins w:id="256" w:author="Rob Lindeman" w:date="2014-10-21T16:38:00Z">
        <w:r w:rsidR="00CD59EE">
          <w:t>-</w:t>
        </w:r>
      </w:ins>
      <w:del w:id="257" w:author="Rob Lindeman" w:date="2014-10-21T16:38:00Z">
        <w:r w:rsidR="00120CB2" w:rsidDel="00CD59EE">
          <w:delText xml:space="preserve"> </w:delText>
        </w:r>
      </w:del>
      <w:r w:rsidR="00120CB2">
        <w:t xml:space="preserve">filter based method to detect neighborhood density for each agent and applied </w:t>
      </w:r>
      <w:ins w:id="258" w:author="Rob Lindeman" w:date="2014-10-21T16:38:00Z">
        <w:r w:rsidR="00CD59EE">
          <w:t xml:space="preserve">a </w:t>
        </w:r>
      </w:ins>
      <w:r w:rsidR="00120CB2">
        <w:t xml:space="preserve">local planner to achieve better performance in various density scenarios. </w:t>
      </w:r>
    </w:p>
    <w:p w14:paraId="297512AC" w14:textId="141F2DE4" w:rsidR="00554A8A" w:rsidRDefault="00CD59EE" w:rsidP="00554A8A">
      <w:ins w:id="259" w:author="Rob Lindeman" w:date="2014-10-21T16:38:00Z">
        <w:r>
          <w:t>For</w:t>
        </w:r>
      </w:ins>
      <w:del w:id="260" w:author="Rob Lindeman" w:date="2014-10-21T16:38:00Z">
        <w:r w:rsidR="00554A8A" w:rsidDel="00CD59EE">
          <w:delText>In</w:delText>
        </w:r>
      </w:del>
      <w:r w:rsidR="00554A8A">
        <w:t xml:space="preserve"> continuous representation</w:t>
      </w:r>
      <w:ins w:id="261" w:author="Rob Lindeman" w:date="2014-10-21T16:38:00Z">
        <w:r>
          <w:t>s</w:t>
        </w:r>
      </w:ins>
      <w:r w:rsidR="00554A8A">
        <w:t xml:space="preserve">, agents are influenced by their dense </w:t>
      </w:r>
      <w:r w:rsidR="00E50868">
        <w:t>neighborhood</w:t>
      </w:r>
      <w:r w:rsidR="00554A8A">
        <w:t xml:space="preserve"> and have less freedom to make independent collision</w:t>
      </w:r>
      <w:del w:id="262" w:author="Rob Lindeman" w:date="2014-10-21T16:38:00Z">
        <w:r w:rsidR="00554A8A" w:rsidDel="00CD59EE">
          <w:delText xml:space="preserve"> </w:delText>
        </w:r>
      </w:del>
      <w:ins w:id="263" w:author="Rob Lindeman" w:date="2014-10-21T16:38:00Z">
        <w:r>
          <w:t>-</w:t>
        </w:r>
      </w:ins>
      <w:r w:rsidR="00554A8A">
        <w:t>avoidance decisions. Continuum theory for pedestrians flow was first proposed by \</w:t>
      </w:r>
      <w:proofErr w:type="gramStart"/>
      <w:r w:rsidR="00554A8A">
        <w:t>cite{</w:t>
      </w:r>
      <w:proofErr w:type="gramEnd"/>
      <w:r w:rsidR="00554A8A">
        <w:t>Hughes:2003} and extended by \cite{Treuille:2006}. The approach of \</w:t>
      </w:r>
      <w:proofErr w:type="gramStart"/>
      <w:r w:rsidR="00554A8A">
        <w:t>cite{</w:t>
      </w:r>
      <w:proofErr w:type="gramEnd"/>
      <w:r w:rsidR="00554A8A">
        <w:t>Treuille:2006} combined global planning and local collision avoidance into a single pipeline and provided good performance for medium</w:t>
      </w:r>
      <w:ins w:id="264" w:author="Rob Lindeman" w:date="2014-10-21T16:39:00Z">
        <w:r>
          <w:t>-</w:t>
        </w:r>
      </w:ins>
      <w:del w:id="265" w:author="Rob Lindeman" w:date="2014-10-21T16:39:00Z">
        <w:r w:rsidR="00554A8A" w:rsidDel="00CD59EE">
          <w:delText xml:space="preserve"> </w:delText>
        </w:r>
      </w:del>
      <w:r w:rsidR="00554A8A">
        <w:t>size</w:t>
      </w:r>
      <w:ins w:id="266" w:author="Rob Lindeman" w:date="2014-10-21T16:39:00Z">
        <w:r>
          <w:t>d</w:t>
        </w:r>
      </w:ins>
      <w:r w:rsidR="00554A8A">
        <w:t xml:space="preserve"> crowd</w:t>
      </w:r>
      <w:ins w:id="267" w:author="Rob Lindeman" w:date="2014-10-21T16:39:00Z">
        <w:r>
          <w:t>s</w:t>
        </w:r>
      </w:ins>
      <w:r w:rsidR="00554A8A">
        <w:t xml:space="preserve"> with a common goal. However, this approach is not suitable for tightly packed crowds and</w:t>
      </w:r>
      <w:ins w:id="268" w:author="Rob Lindeman" w:date="2014-10-21T16:39:00Z">
        <w:r>
          <w:t>/or</w:t>
        </w:r>
      </w:ins>
      <w:r w:rsidR="00554A8A">
        <w:t xml:space="preserve"> varying goals. The state-of-art work of continuous methods is \</w:t>
      </w:r>
      <w:proofErr w:type="gramStart"/>
      <w:r w:rsidR="00554A8A">
        <w:t>cite{</w:t>
      </w:r>
      <w:proofErr w:type="gramEnd"/>
      <w:r w:rsidR="00554A8A">
        <w:t xml:space="preserve">Narain:2009}, which combined a </w:t>
      </w:r>
      <w:proofErr w:type="spellStart"/>
      <w:r w:rsidR="00554A8A">
        <w:t>Lagrangian</w:t>
      </w:r>
      <w:proofErr w:type="spellEnd"/>
      <w:r w:rsidR="00554A8A">
        <w:t xml:space="preserve"> representation of individuals with a coarser </w:t>
      </w:r>
      <w:proofErr w:type="spellStart"/>
      <w:r w:rsidR="00554A8A">
        <w:t>Eulerian</w:t>
      </w:r>
      <w:proofErr w:type="spellEnd"/>
      <w:r w:rsidR="00554A8A">
        <w:t xml:space="preserve"> crowd model to capture discrete motion</w:t>
      </w:r>
      <w:ins w:id="269" w:author="Rob Lindeman" w:date="2014-10-21T16:40:00Z">
        <w:r w:rsidR="00021373">
          <w:t>s</w:t>
        </w:r>
      </w:ins>
      <w:r w:rsidR="00554A8A">
        <w:t xml:space="preserve"> of individual agents and macroscopic flow of crowds. The work of \</w:t>
      </w:r>
      <w:proofErr w:type="gramStart"/>
      <w:r w:rsidR="00554A8A">
        <w:t>cite{</w:t>
      </w:r>
      <w:proofErr w:type="gramEnd"/>
      <w:r w:rsidR="00554A8A">
        <w:t xml:space="preserve">Narain:2009} can simulate </w:t>
      </w:r>
      <w:ins w:id="270" w:author="Rob Lindeman" w:date="2014-10-21T16:40:00Z">
        <w:r w:rsidR="00021373">
          <w:t xml:space="preserve">large </w:t>
        </w:r>
      </w:ins>
      <w:del w:id="271" w:author="Rob Lindeman" w:date="2014-10-21T16:40:00Z">
        <w:r w:rsidR="00554A8A" w:rsidDel="00021373">
          <w:delText xml:space="preserve">great </w:delText>
        </w:r>
      </w:del>
      <w:r w:rsidR="00554A8A">
        <w:t>number</w:t>
      </w:r>
      <w:ins w:id="272" w:author="Rob Lindeman" w:date="2014-10-21T16:40:00Z">
        <w:r w:rsidR="00021373">
          <w:t>s</w:t>
        </w:r>
      </w:ins>
      <w:r w:rsidR="00554A8A">
        <w:t xml:space="preserve"> of agents at interactive rates and h</w:t>
      </w:r>
      <w:ins w:id="273" w:author="Rob Lindeman" w:date="2014-10-21T16:40:00Z">
        <w:r w:rsidR="009C54F3">
          <w:t>as</w:t>
        </w:r>
      </w:ins>
      <w:del w:id="274" w:author="Rob Lindeman" w:date="2014-10-21T16:40:00Z">
        <w:r w:rsidR="00554A8A" w:rsidDel="009C54F3">
          <w:delText>ave</w:delText>
        </w:r>
      </w:del>
      <w:r w:rsidR="00554A8A">
        <w:t xml:space="preserve"> good performance on dense crowds. </w:t>
      </w:r>
    </w:p>
    <w:p w14:paraId="0B5A21D3" w14:textId="0EAF5556" w:rsidR="00246E7D" w:rsidRDefault="00554A8A" w:rsidP="00554A8A">
      <w:r>
        <w:t>To make good use of advantages of both methods</w:t>
      </w:r>
      <w:ins w:id="275" w:author="Rob Lindeman" w:date="2014-10-21T16:40:00Z">
        <w:r w:rsidR="009C54F3">
          <w:t>,</w:t>
        </w:r>
      </w:ins>
      <w:r>
        <w:t xml:space="preserve"> and </w:t>
      </w:r>
      <w:ins w:id="276" w:author="Rob Lindeman" w:date="2014-10-21T16:40:00Z">
        <w:r w:rsidR="009C54F3">
          <w:t xml:space="preserve">to </w:t>
        </w:r>
      </w:ins>
      <w:r>
        <w:t>avoid the drawbacks, a hybridization of those two methods could be a good solution. \</w:t>
      </w:r>
      <w:proofErr w:type="gramStart"/>
      <w:r>
        <w:t>cite</w:t>
      </w:r>
      <w:proofErr w:type="gramEnd"/>
      <w:r>
        <w:t>{Golas:2013} presented a long</w:t>
      </w:r>
      <w:ins w:id="277" w:author="Rob Lindeman" w:date="2014-10-21T16:40:00Z">
        <w:r w:rsidR="009C54F3">
          <w:t>-</w:t>
        </w:r>
      </w:ins>
      <w:del w:id="278" w:author="Rob Lindeman" w:date="2014-10-21T16:40:00Z">
        <w:r w:rsidDel="009C54F3">
          <w:delText xml:space="preserve"> </w:delText>
        </w:r>
      </w:del>
      <w:r>
        <w:t xml:space="preserve">range collision avoidance model which </w:t>
      </w:r>
      <w:r w:rsidR="0074060F">
        <w:t>smoothly blend</w:t>
      </w:r>
      <w:ins w:id="279" w:author="Rob Lindeman" w:date="2014-10-21T16:41:00Z">
        <w:r w:rsidR="009C54F3">
          <w:t>s</w:t>
        </w:r>
      </w:ins>
      <w:r>
        <w:t xml:space="preserve"> agent-based and continuous </w:t>
      </w:r>
      <w:r w:rsidR="0074060F">
        <w:t xml:space="preserve">algorithms to simulate the movement of </w:t>
      </w:r>
      <w:ins w:id="280" w:author="Rob Lindeman" w:date="2014-10-21T16:41:00Z">
        <w:r w:rsidR="009C54F3">
          <w:t xml:space="preserve">crowds with </w:t>
        </w:r>
      </w:ins>
      <w:r w:rsidR="00D353DC">
        <w:t>various</w:t>
      </w:r>
      <w:r w:rsidR="0074060F">
        <w:t xml:space="preserve"> </w:t>
      </w:r>
      <w:ins w:id="281" w:author="Rob Lindeman" w:date="2014-10-21T16:41:00Z">
        <w:r w:rsidR="009C54F3">
          <w:t>densities</w:t>
        </w:r>
      </w:ins>
      <w:del w:id="282" w:author="Rob Lindeman" w:date="2014-10-21T16:41:00Z">
        <w:r w:rsidR="0074060F" w:rsidDel="009C54F3">
          <w:delText xml:space="preserve">density </w:delText>
        </w:r>
        <w:r w:rsidR="00A85DD8" w:rsidDel="009C54F3">
          <w:delText>crowds</w:delText>
        </w:r>
      </w:del>
      <w:r>
        <w:t xml:space="preserve">. </w:t>
      </w:r>
    </w:p>
    <w:p w14:paraId="1BD04281" w14:textId="1CD9A1FC" w:rsidR="00755D60" w:rsidRDefault="00110E2C" w:rsidP="00554A8A">
      <w:r w:rsidRPr="00110E2C">
        <w:t xml:space="preserve">Besides crowd locomotion, there </w:t>
      </w:r>
      <w:del w:id="283" w:author="Rob Lindeman" w:date="2014-10-21T16:41:00Z">
        <w:r w:rsidRPr="00110E2C" w:rsidDel="009C54F3">
          <w:delText xml:space="preserve">are </w:delText>
        </w:r>
      </w:del>
      <w:ins w:id="284" w:author="Rob Lindeman" w:date="2014-10-21T16:41:00Z">
        <w:r w:rsidR="009C54F3">
          <w:t>is</w:t>
        </w:r>
        <w:r w:rsidR="009C54F3" w:rsidRPr="00110E2C">
          <w:t xml:space="preserve"> </w:t>
        </w:r>
      </w:ins>
      <w:r w:rsidRPr="00110E2C">
        <w:t xml:space="preserve">also </w:t>
      </w:r>
      <w:del w:id="285" w:author="Rob Lindeman" w:date="2014-10-21T16:41:00Z">
        <w:r w:rsidRPr="00110E2C" w:rsidDel="009C54F3">
          <w:delText>a lot of</w:delText>
        </w:r>
      </w:del>
      <w:ins w:id="286" w:author="Rob Lindeman" w:date="2014-10-21T16:41:00Z">
        <w:r w:rsidR="009C54F3">
          <w:t>significant</w:t>
        </w:r>
      </w:ins>
      <w:r w:rsidRPr="00110E2C">
        <w:t xml:space="preserve"> research </w:t>
      </w:r>
      <w:ins w:id="287" w:author="Rob Lindeman" w:date="2014-10-21T16:41:00Z">
        <w:r w:rsidR="009C54F3">
          <w:t>on</w:t>
        </w:r>
      </w:ins>
      <w:del w:id="288" w:author="Rob Lindeman" w:date="2014-10-21T16:41:00Z">
        <w:r w:rsidRPr="00110E2C" w:rsidDel="009C54F3">
          <w:delText>work about</w:delText>
        </w:r>
      </w:del>
      <w:ins w:id="289" w:author="Rob Lindeman" w:date="2014-10-21T16:41:00Z">
        <w:r w:rsidR="009C54F3">
          <w:t xml:space="preserve"> the</w:t>
        </w:r>
      </w:ins>
      <w:r w:rsidRPr="00110E2C">
        <w:t xml:space="preserve"> influence of proper</w:t>
      </w:r>
      <w:ins w:id="290" w:author="Rob Lindeman" w:date="2014-10-21T16:42:00Z">
        <w:r w:rsidR="009C54F3">
          <w:t>t</w:t>
        </w:r>
      </w:ins>
      <w:ins w:id="291" w:author="Rob Lindeman" w:date="2014-10-21T16:41:00Z">
        <w:r w:rsidR="009C54F3">
          <w:t>ies</w:t>
        </w:r>
      </w:ins>
      <w:del w:id="292" w:author="Rob Lindeman" w:date="2014-10-21T16:41:00Z">
        <w:r w:rsidRPr="00110E2C" w:rsidDel="009C54F3">
          <w:delText>ty</w:delText>
        </w:r>
      </w:del>
      <w:r w:rsidRPr="00110E2C">
        <w:t xml:space="preserve"> like personality and stress </w:t>
      </w:r>
      <w:del w:id="293" w:author="Rob Lindeman" w:date="2014-10-21T16:42:00Z">
        <w:r w:rsidRPr="00110E2C" w:rsidDel="009C54F3">
          <w:delText xml:space="preserve">to </w:delText>
        </w:r>
      </w:del>
      <w:ins w:id="294" w:author="Rob Lindeman" w:date="2014-10-21T16:42:00Z">
        <w:r w:rsidR="009C54F3">
          <w:t>on</w:t>
        </w:r>
        <w:r w:rsidR="009C54F3" w:rsidRPr="00110E2C">
          <w:t xml:space="preserve"> </w:t>
        </w:r>
      </w:ins>
      <w:r w:rsidRPr="00110E2C">
        <w:t xml:space="preserve">the crowd. </w:t>
      </w:r>
      <w:r w:rsidR="004E4391">
        <w:t>\</w:t>
      </w:r>
      <w:proofErr w:type="gramStart"/>
      <w:r w:rsidR="004E4391">
        <w:t>cite</w:t>
      </w:r>
      <w:proofErr w:type="gramEnd"/>
      <w:r w:rsidR="004E4391">
        <w:t>{Durupinar:2008}</w:t>
      </w:r>
      <w:r w:rsidRPr="00110E2C">
        <w:t xml:space="preserve"> proposed a method to map parameters of </w:t>
      </w:r>
      <w:ins w:id="295" w:author="Rob Lindeman" w:date="2014-10-21T16:42:00Z">
        <w:r w:rsidR="009C54F3">
          <w:t xml:space="preserve">the </w:t>
        </w:r>
      </w:ins>
      <w:commentRangeStart w:id="296"/>
      <w:proofErr w:type="spellStart"/>
      <w:r w:rsidRPr="00110E2C">
        <w:t>HiDAC</w:t>
      </w:r>
      <w:commentRangeEnd w:id="296"/>
      <w:proofErr w:type="spellEnd"/>
      <w:r w:rsidR="009C54F3">
        <w:rPr>
          <w:rStyle w:val="CommentReference"/>
        </w:rPr>
        <w:commentReference w:id="296"/>
      </w:r>
      <w:r w:rsidRPr="00110E2C">
        <w:t xml:space="preserve"> model </w:t>
      </w:r>
      <w:ins w:id="297" w:author="Rob Lindeman" w:date="2014-10-21T16:42:00Z">
        <w:r w:rsidR="009C54F3">
          <w:t xml:space="preserve">to </w:t>
        </w:r>
      </w:ins>
      <w:del w:id="298" w:author="Rob Lindeman" w:date="2014-10-21T16:42:00Z">
        <w:r w:rsidRPr="00110E2C" w:rsidDel="009C54F3">
          <w:delText xml:space="preserve">with </w:delText>
        </w:r>
      </w:del>
      <w:r w:rsidRPr="00110E2C">
        <w:t>each agent</w:t>
      </w:r>
      <w:ins w:id="299" w:author="Rob Lindeman" w:date="2014-10-21T16:42:00Z">
        <w:r w:rsidR="009C54F3">
          <w:t xml:space="preserve"> using the </w:t>
        </w:r>
      </w:ins>
      <w:commentRangeStart w:id="300"/>
      <w:del w:id="301" w:author="Rob Lindeman" w:date="2014-10-21T16:42:00Z">
        <w:r w:rsidRPr="00110E2C" w:rsidDel="009C54F3">
          <w:delText xml:space="preserve"> with </w:delText>
        </w:r>
      </w:del>
      <w:r w:rsidRPr="00110E2C">
        <w:t xml:space="preserve">OCEAN </w:t>
      </w:r>
      <w:commentRangeEnd w:id="300"/>
      <w:r w:rsidR="009C54F3">
        <w:rPr>
          <w:rStyle w:val="CommentReference"/>
        </w:rPr>
        <w:commentReference w:id="300"/>
      </w:r>
      <w:r w:rsidRPr="00110E2C">
        <w:t xml:space="preserve">personality model to personality </w:t>
      </w:r>
      <w:r w:rsidR="004B29E9" w:rsidRPr="00110E2C">
        <w:t>traits</w:t>
      </w:r>
      <w:r w:rsidRPr="00110E2C">
        <w:t xml:space="preserve">. </w:t>
      </w:r>
      <w:r w:rsidR="00937B81">
        <w:t>\</w:t>
      </w:r>
      <w:proofErr w:type="gramStart"/>
      <w:r w:rsidR="00937B81">
        <w:t>cite</w:t>
      </w:r>
      <w:proofErr w:type="gramEnd"/>
      <w:r w:rsidR="00937B81">
        <w:t>{Salvit:2011}</w:t>
      </w:r>
      <w:r w:rsidRPr="00110E2C">
        <w:t xml:space="preserve"> explored the Myers-Briggs Type Indicator </w:t>
      </w:r>
      <w:ins w:id="302" w:author="Rob Lindeman" w:date="2014-10-21T16:43:00Z">
        <w:r w:rsidR="000931CB">
          <w:t xml:space="preserve">(MBTI) </w:t>
        </w:r>
      </w:ins>
      <w:r w:rsidRPr="00110E2C">
        <w:t xml:space="preserve">to define agent personality and </w:t>
      </w:r>
      <w:del w:id="303" w:author="Rob Lindeman" w:date="2014-10-21T16:43:00Z">
        <w:r w:rsidRPr="00110E2C" w:rsidDel="000931CB">
          <w:delText xml:space="preserve">had </w:delText>
        </w:r>
      </w:del>
      <w:ins w:id="304" w:author="Rob Lindeman" w:date="2014-10-21T16:43:00Z">
        <w:r w:rsidR="000931CB">
          <w:t>ran</w:t>
        </w:r>
        <w:r w:rsidR="000931CB" w:rsidRPr="00110E2C">
          <w:t xml:space="preserve"> </w:t>
        </w:r>
      </w:ins>
      <w:r w:rsidRPr="00110E2C">
        <w:t xml:space="preserve">experiments on how </w:t>
      </w:r>
      <w:del w:id="305" w:author="Rob Lindeman" w:date="2014-10-21T16:43:00Z">
        <w:r w:rsidRPr="00110E2C" w:rsidDel="000931CB">
          <w:delText xml:space="preserve">the </w:delText>
        </w:r>
      </w:del>
      <w:r w:rsidRPr="00110E2C">
        <w:t xml:space="preserve">agents interact with the environment based on the MBTI model. </w:t>
      </w:r>
      <w:r w:rsidR="00EA7DC6">
        <w:t>\</w:t>
      </w:r>
      <w:proofErr w:type="gramStart"/>
      <w:r w:rsidR="00EA7DC6">
        <w:t>cite</w:t>
      </w:r>
      <w:proofErr w:type="gramEnd"/>
      <w:r w:rsidR="00EA7DC6">
        <w:t>{Farhangian:2011}</w:t>
      </w:r>
      <w:r w:rsidRPr="00110E2C">
        <w:t xml:space="preserve"> modeled recruiters’ </w:t>
      </w:r>
      <w:r w:rsidR="00EA5DF6" w:rsidRPr="00110E2C">
        <w:t>personalities</w:t>
      </w:r>
      <w:r w:rsidRPr="00110E2C">
        <w:t xml:space="preserve"> and </w:t>
      </w:r>
      <w:ins w:id="306" w:author="Rob Lindeman" w:date="2014-10-21T16:44:00Z">
        <w:r w:rsidR="000931CB">
          <w:t>found these</w:t>
        </w:r>
      </w:ins>
      <w:del w:id="307" w:author="Rob Lindeman" w:date="2014-10-21T16:44:00Z">
        <w:r w:rsidRPr="00110E2C" w:rsidDel="000931CB">
          <w:delText>it</w:delText>
        </w:r>
      </w:del>
      <w:r w:rsidRPr="00110E2C">
        <w:t xml:space="preserve"> can have a significant effect on team formation </w:t>
      </w:r>
      <w:del w:id="308" w:author="Rob Lindeman" w:date="2014-10-21T16:44:00Z">
        <w:r w:rsidRPr="00110E2C" w:rsidDel="000931CB">
          <w:delText xml:space="preserve">which is tested </w:delText>
        </w:r>
      </w:del>
      <w:r w:rsidRPr="00110E2C">
        <w:t xml:space="preserve">in </w:t>
      </w:r>
      <w:r w:rsidR="00745300" w:rsidRPr="00110E2C">
        <w:t>organizations</w:t>
      </w:r>
      <w:r w:rsidRPr="00110E2C">
        <w:t xml:space="preserve"> with temporary projects. </w:t>
      </w:r>
      <w:r w:rsidR="005054C9">
        <w:t>\</w:t>
      </w:r>
      <w:proofErr w:type="gramStart"/>
      <w:r w:rsidR="005054C9">
        <w:t>cite</w:t>
      </w:r>
      <w:proofErr w:type="gramEnd"/>
      <w:r w:rsidR="005054C9">
        <w:t>{Prada:2009}</w:t>
      </w:r>
      <w:r w:rsidRPr="00110E2C">
        <w:t xml:space="preserve"> </w:t>
      </w:r>
      <w:r w:rsidRPr="00110E2C">
        <w:lastRenderedPageBreak/>
        <w:t xml:space="preserve">presented a </w:t>
      </w:r>
      <w:commentRangeStart w:id="309"/>
      <w:r w:rsidRPr="00110E2C">
        <w:t xml:space="preserve">FFM </w:t>
      </w:r>
      <w:commentRangeEnd w:id="309"/>
      <w:r w:rsidR="004967DE">
        <w:rPr>
          <w:rStyle w:val="CommentReference"/>
        </w:rPr>
        <w:commentReference w:id="309"/>
      </w:r>
      <w:r w:rsidRPr="00110E2C">
        <w:t xml:space="preserve">personality model which generates diversity interaction in the behavior of social agents in teamwork. </w:t>
      </w:r>
    </w:p>
    <w:p w14:paraId="1F941C74" w14:textId="22067B2B" w:rsidR="00554A8A" w:rsidRPr="00554A8A" w:rsidRDefault="00181516" w:rsidP="00554A8A">
      <w:r>
        <w:rPr>
          <w:rFonts w:hint="eastAsia"/>
        </w:rPr>
        <w:t>O</w:t>
      </w:r>
      <w:r w:rsidR="00554A8A">
        <w:t xml:space="preserve">ur </w:t>
      </w:r>
      <w:r w:rsidR="000C472D">
        <w:t>approach focuse</w:t>
      </w:r>
      <w:ins w:id="310" w:author="Rob Lindeman" w:date="2014-10-21T16:45:00Z">
        <w:r w:rsidR="0088551A">
          <w:t>s</w:t>
        </w:r>
      </w:ins>
      <w:del w:id="311" w:author="Rob Lindeman" w:date="2014-10-21T16:45:00Z">
        <w:r w:rsidR="00250958" w:rsidDel="0088551A">
          <w:rPr>
            <w:rFonts w:hint="eastAsia"/>
          </w:rPr>
          <w:delText>d</w:delText>
        </w:r>
      </w:del>
      <w:r w:rsidR="00554A8A">
        <w:t xml:space="preserve"> on more complicated </w:t>
      </w:r>
      <w:r w:rsidR="00A872B1">
        <w:t>pedestrian</w:t>
      </w:r>
      <w:r w:rsidR="00AE666E">
        <w:rPr>
          <w:rFonts w:hint="eastAsia"/>
        </w:rPr>
        <w:t xml:space="preserve"> </w:t>
      </w:r>
      <w:r w:rsidR="00A1018F">
        <w:t>behavior</w:t>
      </w:r>
      <w:r w:rsidR="00B315FC">
        <w:rPr>
          <w:rFonts w:hint="eastAsia"/>
        </w:rPr>
        <w:t xml:space="preserve"> </w:t>
      </w:r>
      <w:del w:id="312" w:author="Rob Lindeman" w:date="2014-10-21T16:45:00Z">
        <w:r w:rsidR="00B315FC" w:rsidDel="0088551A">
          <w:rPr>
            <w:rFonts w:hint="eastAsia"/>
          </w:rPr>
          <w:delText xml:space="preserve">of </w:delText>
        </w:r>
      </w:del>
      <w:ins w:id="313" w:author="Rob Lindeman" w:date="2014-10-21T16:45:00Z">
        <w:r w:rsidR="0088551A">
          <w:t>in</w:t>
        </w:r>
        <w:r w:rsidR="0088551A">
          <w:rPr>
            <w:rFonts w:hint="eastAsia"/>
          </w:rPr>
          <w:t xml:space="preserve"> </w:t>
        </w:r>
      </w:ins>
      <w:r w:rsidR="00B315FC">
        <w:t>heterogeneous</w:t>
      </w:r>
      <w:r w:rsidR="00B315FC">
        <w:rPr>
          <w:rFonts w:hint="eastAsia"/>
        </w:rPr>
        <w:t xml:space="preserve"> crowds in which both the density and personality </w:t>
      </w:r>
      <w:del w:id="314" w:author="Rob Lindeman" w:date="2014-10-21T16:45:00Z">
        <w:r w:rsidR="00B315FC" w:rsidDel="0088551A">
          <w:rPr>
            <w:rFonts w:hint="eastAsia"/>
          </w:rPr>
          <w:delText xml:space="preserve">are </w:delText>
        </w:r>
      </w:del>
      <w:r w:rsidR="00B315FC">
        <w:rPr>
          <w:rFonts w:hint="eastAsia"/>
        </w:rPr>
        <w:t>var</w:t>
      </w:r>
      <w:ins w:id="315" w:author="Rob Lindeman" w:date="2014-10-21T16:45:00Z">
        <w:r w:rsidR="0088551A">
          <w:t>y</w:t>
        </w:r>
      </w:ins>
      <w:del w:id="316" w:author="Rob Lindeman" w:date="2014-10-21T16:45:00Z">
        <w:r w:rsidR="00B315FC" w:rsidDel="0088551A">
          <w:rPr>
            <w:rFonts w:hint="eastAsia"/>
          </w:rPr>
          <w:delText>ious</w:delText>
        </w:r>
      </w:del>
      <w:r w:rsidR="00B315FC">
        <w:rPr>
          <w:rFonts w:hint="eastAsia"/>
        </w:rPr>
        <w:t xml:space="preserve"> from position to position</w:t>
      </w:r>
      <w:ins w:id="317" w:author="Rob Lindeman" w:date="2014-10-21T16:45:00Z">
        <w:r w:rsidR="0088551A">
          <w:t>,</w:t>
        </w:r>
      </w:ins>
      <w:r w:rsidR="00B315FC">
        <w:rPr>
          <w:rFonts w:hint="eastAsia"/>
        </w:rPr>
        <w:t xml:space="preserve"> and agent to agent</w:t>
      </w:r>
      <w:r w:rsidR="00554A8A">
        <w:t>.</w:t>
      </w:r>
      <w:r w:rsidR="00AD39DC">
        <w:rPr>
          <w:rFonts w:hint="eastAsia"/>
        </w:rPr>
        <w:t xml:space="preserve"> </w:t>
      </w:r>
      <w:r w:rsidR="00854E4C">
        <w:rPr>
          <w:rFonts w:hint="eastAsia"/>
        </w:rPr>
        <w:t>To achieve this goal, we propose</w:t>
      </w:r>
      <w:del w:id="318" w:author="Rob Lindeman" w:date="2014-10-21T16:45:00Z">
        <w:r w:rsidR="00854E4C" w:rsidDel="0088551A">
          <w:rPr>
            <w:rFonts w:hint="eastAsia"/>
          </w:rPr>
          <w:delText>d</w:delText>
        </w:r>
      </w:del>
      <w:r w:rsidR="00854E4C">
        <w:rPr>
          <w:rFonts w:hint="eastAsia"/>
        </w:rPr>
        <w:t xml:space="preserve"> our hybrid framework to integrate three types of interactions between agents and crowds </w:t>
      </w:r>
      <w:proofErr w:type="gramStart"/>
      <w:r w:rsidR="00854E4C">
        <w:rPr>
          <w:rFonts w:hint="eastAsia"/>
        </w:rPr>
        <w:t>which are driven by both physical simulation parameters</w:t>
      </w:r>
      <w:proofErr w:type="gramEnd"/>
      <w:r w:rsidR="00854E4C">
        <w:rPr>
          <w:rFonts w:hint="eastAsia"/>
        </w:rPr>
        <w:t xml:space="preserve"> (e.g.</w:t>
      </w:r>
      <w:ins w:id="319" w:author="Rob Lindeman" w:date="2014-10-21T16:45:00Z">
        <w:r w:rsidR="0088551A">
          <w:t>,</w:t>
        </w:r>
      </w:ins>
      <w:r w:rsidR="00854E4C">
        <w:rPr>
          <w:rFonts w:hint="eastAsia"/>
        </w:rPr>
        <w:t xml:space="preserve"> </w:t>
      </w:r>
      <w:r w:rsidR="00854E4C">
        <w:t>preferred</w:t>
      </w:r>
      <w:r w:rsidR="00854E4C">
        <w:rPr>
          <w:rFonts w:hint="eastAsia"/>
        </w:rPr>
        <w:t xml:space="preserve"> speed, radius</w:t>
      </w:r>
      <w:r w:rsidR="00744237">
        <w:rPr>
          <w:rFonts w:hint="eastAsia"/>
        </w:rPr>
        <w:t xml:space="preserve"> and planning time</w:t>
      </w:r>
      <w:r w:rsidR="00F05D28">
        <w:rPr>
          <w:rFonts w:hint="eastAsia"/>
        </w:rPr>
        <w:t xml:space="preserve"> horizon</w:t>
      </w:r>
      <w:r w:rsidR="00854E4C">
        <w:rPr>
          <w:rFonts w:hint="eastAsia"/>
        </w:rPr>
        <w:t>)</w:t>
      </w:r>
      <w:ins w:id="320" w:author="Rob Lindeman" w:date="2014-10-21T16:46:00Z">
        <w:r w:rsidR="0088551A">
          <w:t xml:space="preserve">, </w:t>
        </w:r>
      </w:ins>
      <w:del w:id="321" w:author="Rob Lindeman" w:date="2014-10-21T16:46:00Z">
        <w:r w:rsidR="00854E4C" w:rsidDel="0088551A">
          <w:rPr>
            <w:rFonts w:hint="eastAsia"/>
          </w:rPr>
          <w:delText xml:space="preserve"> and </w:delText>
        </w:r>
      </w:del>
      <w:r w:rsidR="00F95C0E">
        <w:rPr>
          <w:rFonts w:hint="eastAsia"/>
        </w:rPr>
        <w:t xml:space="preserve">personal traits of </w:t>
      </w:r>
      <w:r w:rsidR="00F440E5">
        <w:rPr>
          <w:rFonts w:hint="eastAsia"/>
        </w:rPr>
        <w:t>agent</w:t>
      </w:r>
      <w:r w:rsidR="00F95C0E">
        <w:rPr>
          <w:rFonts w:hint="eastAsia"/>
        </w:rPr>
        <w:t>s</w:t>
      </w:r>
      <w:ins w:id="322" w:author="Rob Lindeman" w:date="2014-10-21T16:46:00Z">
        <w:r w:rsidR="0088551A">
          <w:t>,</w:t>
        </w:r>
      </w:ins>
      <w:r w:rsidR="00F95C0E">
        <w:rPr>
          <w:rFonts w:hint="eastAsia"/>
        </w:rPr>
        <w:t xml:space="preserve"> and </w:t>
      </w:r>
      <w:r w:rsidR="000A5C41">
        <w:rPr>
          <w:rFonts w:hint="eastAsia"/>
        </w:rPr>
        <w:t xml:space="preserve">small </w:t>
      </w:r>
      <w:r w:rsidR="00AF2155">
        <w:rPr>
          <w:rFonts w:hint="eastAsia"/>
        </w:rPr>
        <w:t xml:space="preserve">agent </w:t>
      </w:r>
      <w:r w:rsidR="000A5C41">
        <w:rPr>
          <w:rFonts w:hint="eastAsia"/>
        </w:rPr>
        <w:t xml:space="preserve">groups in </w:t>
      </w:r>
      <w:r w:rsidR="00F95C0E">
        <w:rPr>
          <w:rFonts w:hint="eastAsia"/>
        </w:rPr>
        <w:t>crowds</w:t>
      </w:r>
      <w:del w:id="323" w:author="Rob Lindeman" w:date="2014-10-21T16:46:00Z">
        <w:r w:rsidR="00F440E5" w:rsidDel="0088551A">
          <w:rPr>
            <w:rFonts w:hint="eastAsia"/>
          </w:rPr>
          <w:delText>.</w:delText>
        </w:r>
      </w:del>
      <w:r w:rsidR="00F440E5">
        <w:rPr>
          <w:rFonts w:hint="eastAsia"/>
        </w:rPr>
        <w:t xml:space="preserve"> </w:t>
      </w:r>
      <w:r w:rsidR="00E00297">
        <w:rPr>
          <w:rFonts w:hint="eastAsia"/>
        </w:rPr>
        <w:t>{</w:t>
      </w:r>
      <w:r w:rsidR="00FA68B2">
        <w:rPr>
          <w:rFonts w:hint="eastAsia"/>
        </w:rPr>
        <w:t>section</w:t>
      </w:r>
      <w:r w:rsidR="00E00297">
        <w:rPr>
          <w:rFonts w:hint="eastAsia"/>
        </w:rPr>
        <w:t xml:space="preserve"> 3}</w:t>
      </w:r>
      <w:r w:rsidR="0078799A">
        <w:rPr>
          <w:rFonts w:hint="eastAsia"/>
        </w:rPr>
        <w:t xml:space="preserve">. </w:t>
      </w:r>
      <w:r w:rsidR="00FA68B2">
        <w:rPr>
          <w:rFonts w:hint="eastAsia"/>
        </w:rPr>
        <w:t>In section</w:t>
      </w:r>
      <w:r w:rsidR="00A85D1D">
        <w:rPr>
          <w:rFonts w:hint="eastAsia"/>
        </w:rPr>
        <w:t xml:space="preserve"> 4, we introduce</w:t>
      </w:r>
      <w:del w:id="324" w:author="Rob Lindeman" w:date="2014-10-21T16:46:00Z">
        <w:r w:rsidR="00A85D1D" w:rsidDel="0088551A">
          <w:rPr>
            <w:rFonts w:hint="eastAsia"/>
          </w:rPr>
          <w:delText>d</w:delText>
        </w:r>
      </w:del>
      <w:r w:rsidR="00A85D1D">
        <w:rPr>
          <w:rFonts w:hint="eastAsia"/>
        </w:rPr>
        <w:t xml:space="preserve"> our continuous </w:t>
      </w:r>
      <w:r w:rsidR="00A85D1D">
        <w:t>algorithm</w:t>
      </w:r>
      <w:r w:rsidR="001D6EF3">
        <w:rPr>
          <w:rFonts w:hint="eastAsia"/>
        </w:rPr>
        <w:t xml:space="preserve"> </w:t>
      </w:r>
      <w:r w:rsidR="00A85D1D">
        <w:rPr>
          <w:rFonts w:hint="eastAsia"/>
        </w:rPr>
        <w:t xml:space="preserve">to address the </w:t>
      </w:r>
      <w:commentRangeStart w:id="325"/>
      <w:r w:rsidR="00A85D1D">
        <w:t>heterogamous</w:t>
      </w:r>
      <w:commentRangeEnd w:id="325"/>
      <w:r w:rsidR="003F71CC">
        <w:rPr>
          <w:rStyle w:val="CommentReference"/>
        </w:rPr>
        <w:commentReference w:id="325"/>
      </w:r>
      <w:r w:rsidR="00A85D1D">
        <w:rPr>
          <w:rFonts w:hint="eastAsia"/>
        </w:rPr>
        <w:t xml:space="preserve"> dense crowd simulation problem</w:t>
      </w:r>
      <w:del w:id="326" w:author="Rob Lindeman" w:date="2014-10-21T16:48:00Z">
        <w:r w:rsidR="00CD5EF6" w:rsidDel="00FE0451">
          <w:rPr>
            <w:rFonts w:hint="eastAsia"/>
          </w:rPr>
          <w:delText xml:space="preserve"> which is </w:delText>
        </w:r>
      </w:del>
      <w:ins w:id="327" w:author="Rob Lindeman" w:date="2014-10-21T16:48:00Z">
        <w:r w:rsidR="00FE0451">
          <w:t xml:space="preserve">, </w:t>
        </w:r>
      </w:ins>
      <w:r w:rsidR="00CD5EF6">
        <w:rPr>
          <w:rFonts w:hint="eastAsia"/>
        </w:rPr>
        <w:t xml:space="preserve">defined as </w:t>
      </w:r>
      <w:del w:id="328" w:author="Family" w:date="2014-10-21T14:43:00Z">
        <w:r w:rsidR="00CD5EF6" w:rsidDel="00481332">
          <w:delText>inner</w:delText>
        </w:r>
      </w:del>
      <w:ins w:id="329" w:author="Family" w:date="2014-10-21T14:43:00Z">
        <w:r w:rsidR="00481332">
          <w:rPr>
            <w:rFonts w:hint="eastAsia"/>
          </w:rPr>
          <w:t>intra</w:t>
        </w:r>
      </w:ins>
      <w:r w:rsidR="00CD5EF6">
        <w:rPr>
          <w:rFonts w:hint="eastAsia"/>
        </w:rPr>
        <w:t>-crowd interaction in our framework</w:t>
      </w:r>
      <w:r w:rsidR="00A85D1D">
        <w:rPr>
          <w:rFonts w:hint="eastAsia"/>
        </w:rPr>
        <w:t>.</w:t>
      </w:r>
      <w:r w:rsidR="00783186">
        <w:rPr>
          <w:rFonts w:hint="eastAsia"/>
        </w:rPr>
        <w:t xml:space="preserve"> </w:t>
      </w:r>
      <w:r w:rsidR="00B72480">
        <w:rPr>
          <w:rFonts w:hint="eastAsia"/>
        </w:rPr>
        <w:t xml:space="preserve">The </w:t>
      </w:r>
      <w:r w:rsidR="00C026C5">
        <w:t>details of agent-crowd interaction about agents’ choices of avoiding or joining a crowd in their way are</w:t>
      </w:r>
      <w:r w:rsidR="00813992">
        <w:rPr>
          <w:rFonts w:hint="eastAsia"/>
        </w:rPr>
        <w:t xml:space="preserve"> described in section 5. We </w:t>
      </w:r>
      <w:r w:rsidR="00813992">
        <w:t>demonstrate</w:t>
      </w:r>
      <w:del w:id="330" w:author="Rob Lindeman" w:date="2014-10-21T16:48:00Z">
        <w:r w:rsidR="00813992" w:rsidDel="00FE0451">
          <w:rPr>
            <w:rFonts w:hint="eastAsia"/>
          </w:rPr>
          <w:delText>d</w:delText>
        </w:r>
      </w:del>
      <w:r w:rsidR="00813992">
        <w:rPr>
          <w:rFonts w:hint="eastAsia"/>
        </w:rPr>
        <w:t xml:space="preserve"> the advantage</w:t>
      </w:r>
      <w:ins w:id="331" w:author="Rob Lindeman" w:date="2014-10-21T16:48:00Z">
        <w:r w:rsidR="00FE0451">
          <w:t>s</w:t>
        </w:r>
      </w:ins>
      <w:r w:rsidR="00813992">
        <w:rPr>
          <w:rFonts w:hint="eastAsia"/>
        </w:rPr>
        <w:t xml:space="preserve"> and efficiency of our hybrid framework in section 6. Finally, we conclude</w:t>
      </w:r>
      <w:ins w:id="332" w:author="Rob Lindeman" w:date="2014-10-21T16:49:00Z">
        <w:r w:rsidR="00FE0451">
          <w:t xml:space="preserve"> with</w:t>
        </w:r>
      </w:ins>
      <w:del w:id="333" w:author="Rob Lindeman" w:date="2014-10-21T16:48:00Z">
        <w:r w:rsidR="00330ADC" w:rsidDel="00FE0451">
          <w:rPr>
            <w:rFonts w:hint="eastAsia"/>
          </w:rPr>
          <w:delText>d</w:delText>
        </w:r>
      </w:del>
      <w:r w:rsidR="00813992">
        <w:rPr>
          <w:rFonts w:hint="eastAsia"/>
        </w:rPr>
        <w:t xml:space="preserve"> the contribution</w:t>
      </w:r>
      <w:ins w:id="334" w:author="Rob Lindeman" w:date="2014-10-21T16:49:00Z">
        <w:r w:rsidR="00FE0451">
          <w:t>s</w:t>
        </w:r>
      </w:ins>
      <w:r w:rsidR="00813992">
        <w:rPr>
          <w:rFonts w:hint="eastAsia"/>
        </w:rPr>
        <w:t xml:space="preserve"> and </w:t>
      </w:r>
      <w:r w:rsidR="00813992">
        <w:t>limitation</w:t>
      </w:r>
      <w:ins w:id="335" w:author="Rob Lindeman" w:date="2014-10-21T16:49:00Z">
        <w:r w:rsidR="00FE0451">
          <w:t>s</w:t>
        </w:r>
      </w:ins>
      <w:r w:rsidR="00813992">
        <w:rPr>
          <w:rFonts w:hint="eastAsia"/>
        </w:rPr>
        <w:t xml:space="preserve"> of our work, and </w:t>
      </w:r>
      <w:proofErr w:type="spellStart"/>
      <w:r w:rsidR="00813992">
        <w:rPr>
          <w:rFonts w:hint="eastAsia"/>
        </w:rPr>
        <w:t>discusse</w:t>
      </w:r>
      <w:proofErr w:type="spellEnd"/>
      <w:del w:id="336" w:author="Rob Lindeman" w:date="2014-10-21T16:49:00Z">
        <w:r w:rsidR="00813992" w:rsidDel="00FE0451">
          <w:rPr>
            <w:rFonts w:hint="eastAsia"/>
          </w:rPr>
          <w:delText>d</w:delText>
        </w:r>
      </w:del>
      <w:r w:rsidR="00813992">
        <w:rPr>
          <w:rFonts w:hint="eastAsia"/>
        </w:rPr>
        <w:t xml:space="preserve"> the future work in section </w:t>
      </w:r>
      <w:r w:rsidR="00151909">
        <w:t>7</w:t>
      </w:r>
      <w:r w:rsidR="00813992">
        <w:rPr>
          <w:rFonts w:hint="eastAsia"/>
        </w:rPr>
        <w:t>.</w:t>
      </w:r>
    </w:p>
    <w:p w14:paraId="10145836" w14:textId="77777777" w:rsidR="00F3420E" w:rsidRDefault="00F3420E" w:rsidP="00F3420E">
      <w:pPr>
        <w:pStyle w:val="Heading1"/>
      </w:pPr>
      <w:r w:rsidRPr="00F3420E">
        <w:t>Hybrid Framework</w:t>
      </w:r>
    </w:p>
    <w:p w14:paraId="7788C513" w14:textId="2728AEA6" w:rsidR="00553F43" w:rsidRPr="00553F43" w:rsidRDefault="00C64D72" w:rsidP="00553F43">
      <w:r w:rsidRPr="00524B70">
        <w:t xml:space="preserve">In this section, we </w:t>
      </w:r>
      <w:r w:rsidR="00D1037B">
        <w:t>introduce</w:t>
      </w:r>
      <w:r w:rsidRPr="00524B70">
        <w:t xml:space="preserve"> the agent model</w:t>
      </w:r>
      <w:r w:rsidR="00D1037B">
        <w:t>, crowd model</w:t>
      </w:r>
      <w:ins w:id="337" w:author="Rob Lindeman" w:date="2014-10-21T16:49:00Z">
        <w:r w:rsidR="00F809FC">
          <w:t>.</w:t>
        </w:r>
      </w:ins>
      <w:r w:rsidR="00D1037B">
        <w:t xml:space="preserve"> </w:t>
      </w:r>
      <w:proofErr w:type="gramStart"/>
      <w:r w:rsidR="00D1037B">
        <w:t>and</w:t>
      </w:r>
      <w:proofErr w:type="gramEnd"/>
      <w:r w:rsidR="00D1037B">
        <w:t xml:space="preserve"> the overall pipeline</w:t>
      </w:r>
      <w:r w:rsidRPr="00524B70">
        <w:t xml:space="preserve"> </w:t>
      </w:r>
      <w:del w:id="338" w:author="Rob Lindeman" w:date="2014-10-21T16:49:00Z">
        <w:r w:rsidRPr="00524B70" w:rsidDel="00F809FC">
          <w:delText xml:space="preserve">in </w:delText>
        </w:r>
      </w:del>
      <w:ins w:id="339" w:author="Rob Lindeman" w:date="2014-10-21T16:49:00Z">
        <w:r w:rsidR="00F809FC">
          <w:t>of</w:t>
        </w:r>
        <w:r w:rsidR="00F809FC" w:rsidRPr="00524B70">
          <w:t xml:space="preserve"> </w:t>
        </w:r>
      </w:ins>
      <w:r w:rsidRPr="00524B70">
        <w:t>our hybrid framework.</w:t>
      </w:r>
      <w:r w:rsidR="00D1037B">
        <w:t xml:space="preserve"> </w:t>
      </w:r>
      <w:r w:rsidR="004951C7">
        <w:t xml:space="preserve">There are three types of entities in our framework: agent, group and crowd. </w:t>
      </w:r>
      <w:r w:rsidR="00A75395">
        <w:t xml:space="preserve">An </w:t>
      </w:r>
      <w:r w:rsidR="004951C7" w:rsidRPr="00F809FC">
        <w:rPr>
          <w:i/>
          <w:rPrChange w:id="340" w:author="Rob Lindeman" w:date="2014-10-21T16:49:00Z">
            <w:rPr/>
          </w:rPrChange>
        </w:rPr>
        <w:t>agent</w:t>
      </w:r>
      <w:r w:rsidR="004951C7">
        <w:t xml:space="preserve"> represents a single person in the system with simulation parameters and personal traits. </w:t>
      </w:r>
      <w:r w:rsidR="00A638C5">
        <w:t xml:space="preserve">A </w:t>
      </w:r>
      <w:r w:rsidR="00A638C5" w:rsidRPr="00F809FC">
        <w:rPr>
          <w:i/>
          <w:rPrChange w:id="341" w:author="Rob Lindeman" w:date="2014-10-21T16:50:00Z">
            <w:rPr/>
          </w:rPrChange>
        </w:rPr>
        <w:t>group</w:t>
      </w:r>
      <w:r w:rsidR="00A638C5">
        <w:t xml:space="preserve"> is a set of people sharing the same neighborhood. The neighborhood is defined as a 2D grid in the scene. </w:t>
      </w:r>
      <w:r w:rsidR="00612775">
        <w:t xml:space="preserve">A </w:t>
      </w:r>
      <w:r w:rsidR="00612775" w:rsidRPr="00F809FC">
        <w:rPr>
          <w:i/>
          <w:rPrChange w:id="342" w:author="Rob Lindeman" w:date="2014-10-21T16:50:00Z">
            <w:rPr/>
          </w:rPrChange>
        </w:rPr>
        <w:t>crowd</w:t>
      </w:r>
      <w:r w:rsidR="00612775">
        <w:t xml:space="preserve"> is a set of </w:t>
      </w:r>
      <w:proofErr w:type="gramStart"/>
      <w:r w:rsidR="00612775">
        <w:t>groups which</w:t>
      </w:r>
      <w:proofErr w:type="gramEnd"/>
      <w:r w:rsidR="00612775">
        <w:t xml:space="preserve"> are adjacent to other groups in the same crowd. If we consider the groups in the scene as vert</w:t>
      </w:r>
      <w:ins w:id="343" w:author="Rob Lindeman" w:date="2014-10-21T16:50:00Z">
        <w:r w:rsidR="00F809FC">
          <w:t>i</w:t>
        </w:r>
      </w:ins>
      <w:del w:id="344" w:author="Rob Lindeman" w:date="2014-10-21T16:50:00Z">
        <w:r w:rsidR="00612775" w:rsidDel="00F809FC">
          <w:delText>e</w:delText>
        </w:r>
      </w:del>
      <w:ins w:id="345" w:author="Rob Lindeman" w:date="2014-10-21T16:50:00Z">
        <w:r w:rsidR="00F809FC">
          <w:t>ces</w:t>
        </w:r>
      </w:ins>
      <w:del w:id="346" w:author="Rob Lindeman" w:date="2014-10-21T16:50:00Z">
        <w:r w:rsidR="00612775" w:rsidDel="00F809FC">
          <w:delText>x</w:delText>
        </w:r>
      </w:del>
      <w:r w:rsidR="00612775">
        <w:t>, and the adjacent relationship as edges, a</w:t>
      </w:r>
      <w:r w:rsidR="00EF5C99">
        <w:t xml:space="preserve"> crowd is a connected component</w:t>
      </w:r>
      <w:r w:rsidR="00612775">
        <w:t xml:space="preserve"> of </w:t>
      </w:r>
      <w:r w:rsidR="00EF5C99">
        <w:t>the scene.</w:t>
      </w:r>
      <w:r w:rsidR="005C2A93">
        <w:t xml:space="preserve"> Both group</w:t>
      </w:r>
      <w:ins w:id="347" w:author="Rob Lindeman" w:date="2014-10-21T16:51:00Z">
        <w:r w:rsidR="00F809FC">
          <w:t>s</w:t>
        </w:r>
      </w:ins>
      <w:r w:rsidR="005C2A93">
        <w:t xml:space="preserve"> and crowds have average density, speed</w:t>
      </w:r>
      <w:ins w:id="348" w:author="Rob Lindeman" w:date="2014-10-21T16:51:00Z">
        <w:r w:rsidR="00F809FC">
          <w:t>,</w:t>
        </w:r>
      </w:ins>
      <w:r w:rsidR="005C2A93">
        <w:t xml:space="preserve"> and personal traits. A</w:t>
      </w:r>
      <w:r w:rsidR="003A387C">
        <w:t xml:space="preserve"> crowd</w:t>
      </w:r>
      <w:r w:rsidR="005C2A93">
        <w:t xml:space="preserve"> also has a contour </w:t>
      </w:r>
      <w:del w:id="349" w:author="Rob Lindeman" w:date="2014-10-21T16:51:00Z">
        <w:r w:rsidR="005C2A93" w:rsidDel="00F809FC">
          <w:delText xml:space="preserve">additionally </w:delText>
        </w:r>
      </w:del>
      <w:r w:rsidR="005C2A93">
        <w:t>to support agent-crowd interaction.</w:t>
      </w:r>
    </w:p>
    <w:p w14:paraId="54FD6DF6" w14:textId="77777777" w:rsidR="00F3420E" w:rsidRDefault="003D55E5" w:rsidP="003D55E5">
      <w:pPr>
        <w:pStyle w:val="Heading2"/>
      </w:pPr>
      <w:r w:rsidRPr="003D55E5">
        <w:t>Agent Model</w:t>
      </w:r>
      <w:del w:id="350" w:author="Rob Lindeman" w:date="2014-10-21T16:51:00Z">
        <w:r w:rsidRPr="003D55E5" w:rsidDel="005537D3">
          <w:delText>l</w:delText>
        </w:r>
      </w:del>
      <w:r w:rsidRPr="003D55E5">
        <w:t>ing</w:t>
      </w:r>
    </w:p>
    <w:p w14:paraId="197068EF" w14:textId="33178E5F" w:rsidR="003D55E5" w:rsidRDefault="006757A7" w:rsidP="003D55E5">
      <w:r>
        <w:t>W</w:t>
      </w:r>
      <w:r w:rsidRPr="00524B70">
        <w:t>e</w:t>
      </w:r>
      <w:r w:rsidR="007A5EC9">
        <w:t xml:space="preserve"> follow</w:t>
      </w:r>
      <w:r w:rsidR="00524B70" w:rsidRPr="00524B70">
        <w:t xml:space="preserve"> the definition of personal trait proposed by \</w:t>
      </w:r>
      <w:proofErr w:type="gramStart"/>
      <w:r w:rsidR="00524B70" w:rsidRPr="00524B70">
        <w:t>cite{</w:t>
      </w:r>
      <w:proofErr w:type="gramEnd"/>
      <w:r w:rsidR="00524B70" w:rsidRPr="00524B70">
        <w:t xml:space="preserve">Guy:2010}, in which </w:t>
      </w:r>
      <w:ins w:id="351" w:author="Rob Lindeman" w:date="2014-10-21T16:51:00Z">
        <w:r w:rsidR="0040257E">
          <w:t xml:space="preserve">they </w:t>
        </w:r>
      </w:ins>
      <w:r w:rsidR="00524B70" w:rsidRPr="00524B70">
        <w:t xml:space="preserve">applied </w:t>
      </w:r>
      <w:ins w:id="352" w:author="Rob Lindeman" w:date="2014-10-21T16:51:00Z">
        <w:r w:rsidR="0040257E">
          <w:t xml:space="preserve">the </w:t>
        </w:r>
      </w:ins>
      <w:proofErr w:type="spellStart"/>
      <w:r w:rsidR="00524B70" w:rsidRPr="00524B70">
        <w:t>Eysenck</w:t>
      </w:r>
      <w:proofErr w:type="spellEnd"/>
      <w:r w:rsidR="00524B70" w:rsidRPr="00524B70">
        <w:t xml:space="preserve"> 3-factor model \cite{Eysenck:1985} to agents</w:t>
      </w:r>
      <w:r w:rsidR="000D667A">
        <w:t>.</w:t>
      </w:r>
      <w:r w:rsidR="00524B70" w:rsidRPr="00524B70">
        <w:t xml:space="preserve"> </w:t>
      </w:r>
      <w:r w:rsidR="00C56152" w:rsidRPr="00524B70">
        <w:t xml:space="preserve">Besides personal traits, each agent </w:t>
      </w:r>
      <w:del w:id="353" w:author="Rob Lindeman" w:date="2014-10-21T16:52:00Z">
        <w:r w:rsidR="00C56152" w:rsidRPr="00524B70" w:rsidDel="0040257E">
          <w:delText xml:space="preserve">will </w:delText>
        </w:r>
      </w:del>
      <w:r w:rsidR="00C56152" w:rsidRPr="00524B70">
        <w:t>also ha</w:t>
      </w:r>
      <w:ins w:id="354" w:author="Rob Lindeman" w:date="2014-10-21T16:52:00Z">
        <w:r w:rsidR="0040257E">
          <w:t>s</w:t>
        </w:r>
      </w:ins>
      <w:del w:id="355" w:author="Rob Lindeman" w:date="2014-10-21T16:52:00Z">
        <w:r w:rsidR="00C56152" w:rsidRPr="00524B70" w:rsidDel="0040257E">
          <w:delText>ve</w:delText>
        </w:r>
      </w:del>
      <w:r w:rsidR="00C56152" w:rsidRPr="00524B70">
        <w:t xml:space="preserve"> basic simulation attributes derived from </w:t>
      </w:r>
      <w:commentRangeStart w:id="356"/>
      <w:r w:rsidR="00C56152" w:rsidRPr="00524B70">
        <w:t>RVO</w:t>
      </w:r>
      <w:commentRangeEnd w:id="356"/>
      <w:r w:rsidR="0040257E">
        <w:rPr>
          <w:rStyle w:val="CommentReference"/>
        </w:rPr>
        <w:commentReference w:id="356"/>
      </w:r>
      <w:r w:rsidR="00C56152" w:rsidRPr="00524B70">
        <w:t xml:space="preserve"> \</w:t>
      </w:r>
      <w:proofErr w:type="gramStart"/>
      <w:r w:rsidR="00C56152" w:rsidRPr="00524B70">
        <w:t>cite{</w:t>
      </w:r>
      <w:proofErr w:type="gramEnd"/>
      <w:r w:rsidR="00C56152" w:rsidRPr="00524B70">
        <w:t>VDBerg:2009}, including</w:t>
      </w:r>
      <w:ins w:id="357" w:author="Rob Lindeman" w:date="2014-10-21T16:52:00Z">
        <w:r w:rsidR="0040257E">
          <w:t>,</w:t>
        </w:r>
      </w:ins>
      <w:del w:id="358" w:author="Rob Lindeman" w:date="2014-10-21T16:52:00Z">
        <w:r w:rsidR="00C56152" w:rsidRPr="00524B70" w:rsidDel="0040257E">
          <w:delText>:</w:delText>
        </w:r>
      </w:del>
      <w:r w:rsidR="00C56152" w:rsidRPr="00524B70">
        <w:t xml:space="preserve"> maximum neighbors’ distance, maximum number of neighbors, planning horizon, agent radius</w:t>
      </w:r>
      <w:ins w:id="359" w:author="Rob Lindeman" w:date="2014-10-21T16:52:00Z">
        <w:r w:rsidR="0040257E">
          <w:t>,</w:t>
        </w:r>
      </w:ins>
      <w:r w:rsidR="00C56152" w:rsidRPr="00524B70">
        <w:t xml:space="preserve"> and preferred speed.</w:t>
      </w:r>
      <w:r w:rsidR="00C56152">
        <w:t xml:space="preserve"> </w:t>
      </w:r>
      <w:r w:rsidR="00F167AE">
        <w:t xml:space="preserve">Based on linear regression </w:t>
      </w:r>
      <w:del w:id="360" w:author="Rob Lindeman" w:date="2014-10-21T16:52:00Z">
        <w:r w:rsidR="00F167AE" w:rsidDel="0040257E">
          <w:delText xml:space="preserve">of </w:delText>
        </w:r>
      </w:del>
      <w:ins w:id="361" w:author="Rob Lindeman" w:date="2014-10-21T16:52:00Z">
        <w:r w:rsidR="0040257E">
          <w:t xml:space="preserve">in </w:t>
        </w:r>
      </w:ins>
      <w:r w:rsidR="00F167AE">
        <w:t xml:space="preserve">their user study, Guy </w:t>
      </w:r>
      <w:proofErr w:type="gramStart"/>
      <w:r w:rsidR="00F167AE">
        <w:t>et</w:t>
      </w:r>
      <w:proofErr w:type="gramEnd"/>
      <w:r w:rsidR="00F167AE">
        <w:t xml:space="preserve">. </w:t>
      </w:r>
      <w:proofErr w:type="gramStart"/>
      <w:r w:rsidR="00F167AE">
        <w:t>al</w:t>
      </w:r>
      <w:proofErr w:type="gramEnd"/>
      <w:r w:rsidR="00F167AE">
        <w:t xml:space="preserve">. provide a mapping matrix for transforming simulation parameters </w:t>
      </w:r>
      <w:ins w:id="362" w:author="Rob Lindeman" w:date="2014-10-21T16:53:00Z">
        <w:r w:rsidR="0040257E">
          <w:t>in</w:t>
        </w:r>
      </w:ins>
      <w:r w:rsidR="00F167AE">
        <w:t xml:space="preserve">to personal traits. They </w:t>
      </w:r>
      <w:r w:rsidR="00524B70" w:rsidRPr="00524B70">
        <w:t xml:space="preserve">also </w:t>
      </w:r>
      <w:r w:rsidR="00F167AE">
        <w:t>applied</w:t>
      </w:r>
      <w:r w:rsidR="00524B70" w:rsidRPr="00524B70">
        <w:t xml:space="preserve"> PCA to simplify the three </w:t>
      </w:r>
      <w:r w:rsidR="00041390" w:rsidRPr="00524B70">
        <w:t>factors</w:t>
      </w:r>
      <w:r w:rsidR="00524B70" w:rsidRPr="00524B70">
        <w:t xml:space="preserve"> into two, called PC1 and PC2</w:t>
      </w:r>
      <w:ins w:id="363" w:author="Rob Lindeman" w:date="2014-10-21T16:53:00Z">
        <w:r w:rsidR="0040257E">
          <w:t>,</w:t>
        </w:r>
      </w:ins>
      <w:r w:rsidR="00524B70" w:rsidRPr="00524B70">
        <w:t xml:space="preserve"> which </w:t>
      </w:r>
      <w:ins w:id="364" w:author="Rob Lindeman" w:date="2014-10-21T16:53:00Z">
        <w:r w:rsidR="0040257E">
          <w:t>are</w:t>
        </w:r>
      </w:ins>
      <w:del w:id="365" w:author="Rob Lindeman" w:date="2014-10-21T16:53:00Z">
        <w:r w:rsidR="00524B70" w:rsidRPr="00524B70" w:rsidDel="0040257E">
          <w:delText>means</w:delText>
        </w:r>
      </w:del>
      <w:r w:rsidR="00524B70" w:rsidRPr="00524B70">
        <w:t xml:space="preserve"> extroversion and carefulness. </w:t>
      </w:r>
      <w:r w:rsidR="0054129C">
        <w:t xml:space="preserve">In </w:t>
      </w:r>
      <w:r w:rsidR="00F167AE">
        <w:t xml:space="preserve">our approach, we take </w:t>
      </w:r>
      <w:del w:id="366" w:author="Rob Lindeman" w:date="2014-10-21T16:53:00Z">
        <w:r w:rsidR="00F167AE" w:rsidDel="00A1253B">
          <w:delText xml:space="preserve">the </w:delText>
        </w:r>
      </w:del>
      <w:r w:rsidR="00F167AE">
        <w:t xml:space="preserve">simplified PC1 and PC2 </w:t>
      </w:r>
      <w:ins w:id="367" w:author="Rob Lindeman" w:date="2014-10-21T16:54:00Z">
        <w:r w:rsidR="00A1253B">
          <w:t xml:space="preserve">traits </w:t>
        </w:r>
      </w:ins>
      <w:r w:rsidR="00CC7F97">
        <w:t xml:space="preserve">as </w:t>
      </w:r>
      <w:del w:id="368" w:author="Rob Lindeman" w:date="2014-10-21T16:54:00Z">
        <w:r w:rsidR="00CC7F97" w:rsidDel="00A1253B">
          <w:delText>a</w:delText>
        </w:r>
        <w:r w:rsidR="00F167AE" w:rsidDel="00A1253B">
          <w:delText xml:space="preserve"> </w:delText>
        </w:r>
      </w:del>
      <w:r w:rsidR="00F167AE">
        <w:t>personal trait example</w:t>
      </w:r>
      <w:ins w:id="369" w:author="Rob Lindeman" w:date="2014-10-21T16:54:00Z">
        <w:r w:rsidR="00A1253B">
          <w:t>s</w:t>
        </w:r>
      </w:ins>
      <w:r w:rsidR="00F167AE">
        <w:t xml:space="preserve"> </w:t>
      </w:r>
      <w:r w:rsidR="006A44B1">
        <w:t>to simulate agent-agent interaction.</w:t>
      </w:r>
      <w:r w:rsidR="00F167AE">
        <w:t xml:space="preserve"> </w:t>
      </w:r>
      <w:r w:rsidR="006A44B1">
        <w:t>W</w:t>
      </w:r>
      <w:r w:rsidR="00524B70" w:rsidRPr="00524B70">
        <w:t>e directly use the linear mapping matrix from \</w:t>
      </w:r>
      <w:proofErr w:type="gramStart"/>
      <w:r w:rsidR="00524B70" w:rsidRPr="00524B70">
        <w:t>cite{</w:t>
      </w:r>
      <w:proofErr w:type="gramEnd"/>
      <w:r w:rsidR="00524B70" w:rsidRPr="00524B70">
        <w:t>Guy:2010} to transform basic simulation attributes</w:t>
      </w:r>
      <w:r w:rsidR="00A342F5">
        <w:t xml:space="preserve"> to personal trait</w:t>
      </w:r>
      <w:r w:rsidR="00183EEF">
        <w:t>s</w:t>
      </w:r>
      <w:r w:rsidR="00524B70" w:rsidRPr="00524B70">
        <w:t>.</w:t>
      </w:r>
      <w:r w:rsidR="00111154">
        <w:rPr>
          <w:rFonts w:hint="eastAsia"/>
        </w:rPr>
        <w:t xml:space="preserve"> After we get </w:t>
      </w:r>
      <w:del w:id="370" w:author="Rob Lindeman" w:date="2014-10-21T16:54:00Z">
        <w:r w:rsidR="00111154" w:rsidDel="007F0656">
          <w:rPr>
            <w:rFonts w:hint="eastAsia"/>
          </w:rPr>
          <w:delText xml:space="preserve">the </w:delText>
        </w:r>
      </w:del>
      <w:r w:rsidR="00111154">
        <w:rPr>
          <w:rFonts w:hint="eastAsia"/>
        </w:rPr>
        <w:t xml:space="preserve">PC1 and PC2, we scale them to a new domain  </w:t>
      </w:r>
      <m:oMath>
        <m:r>
          <m:rPr>
            <m:sty m:val="p"/>
          </m:rPr>
          <w:rPr>
            <w:rFonts w:ascii="Cambria Math" w:hAnsi="Cambria Math" w:hint="eastAsia"/>
          </w:rPr>
          <m:t>[</m:t>
        </m:r>
        <m:r>
          <m:rPr>
            <m:sty m:val="p"/>
          </m:rPr>
          <w:rPr>
            <w:rFonts w:ascii="MS Mincho" w:eastAsia="MS Mincho" w:hAnsi="MS Mincho" w:cs="MS Mincho" w:hint="eastAsia"/>
          </w:rPr>
          <m:t>-</m:t>
        </m:r>
        <m:r>
          <m:rPr>
            <m:sty m:val="p"/>
          </m:rPr>
          <w:rPr>
            <w:rFonts w:ascii="Cambria Math" w:hAnsi="Cambria Math" w:hint="eastAsia"/>
          </w:rPr>
          <m:t>1,1]</m:t>
        </m:r>
      </m:oMath>
      <w:r w:rsidR="00111154">
        <w:rPr>
          <w:rFonts w:hint="eastAsia"/>
        </w:rPr>
        <w:t xml:space="preserve"> to simplify later computations.</w:t>
      </w:r>
    </w:p>
    <w:p w14:paraId="08766840" w14:textId="77777777" w:rsidR="00524B70" w:rsidRPr="009F2BA9" w:rsidRDefault="0088551A" w:rsidP="003D55E5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PC1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PC2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0.0, -0.04, 0.04, 0.75, 0.66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0.14, 0.5, 0.8, 0.15, -0.19</m:t>
                    </m:r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>
                      <m:fPr>
                        <m:type m:val="li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Neighbor Dist-15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13.5</m:t>
                        </m:r>
                      </m:den>
                    </m:f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f>
                            <m:fPr>
                              <m:type m:val="lin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Max. Neighbors-10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49.5</m:t>
                              </m:r>
                            </m:den>
                          </m:f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f>
                                  <m:fPr>
                                    <m:type m:val="lin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Planning Horiz.-30</m:t>
                                        </m:r>
                                      </m:e>
                                    </m:d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14.5</m:t>
                                    </m:r>
                                  </m:den>
                                </m:f>
                              </m:e>
                            </m:mr>
                            <m:mr>
                              <m:e>
                                <m:f>
                                  <m:fPr>
                                    <m:type m:val="lin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Radius-0.8</m:t>
                                        </m:r>
                                      </m:e>
                                    </m:d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0.85</m:t>
                                    </m:r>
                                  </m:den>
                                </m:f>
                              </m:e>
                            </m:mr>
                            <m:mr>
                              <m:e>
                                <m:f>
                                  <m:fPr>
                                    <m:type m:val="lin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Pref. Speed-1.4</m:t>
                                        </m:r>
                                      </m:e>
                                    </m:d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0.5</m:t>
                                    </m:r>
                                  </m:den>
                                </m:f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14:paraId="418A2768" w14:textId="77777777" w:rsidR="009F2BA9" w:rsidRPr="003D55E5" w:rsidRDefault="009F2BA9" w:rsidP="003D55E5"/>
    <w:p w14:paraId="6C16978C" w14:textId="77777777" w:rsidR="00A1103F" w:rsidRPr="00A1103F" w:rsidRDefault="002F086A" w:rsidP="00A1103F">
      <w:pPr>
        <w:pStyle w:val="Heading2"/>
      </w:pPr>
      <w:r>
        <w:t>Crowd</w:t>
      </w:r>
      <w:r w:rsidR="00A1103F" w:rsidRPr="00A1103F">
        <w:t xml:space="preserve"> Model</w:t>
      </w:r>
      <w:del w:id="371" w:author="Rob Lindeman" w:date="2014-10-21T16:54:00Z">
        <w:r w:rsidR="00A1103F" w:rsidRPr="00A1103F" w:rsidDel="007F0656">
          <w:delText>l</w:delText>
        </w:r>
      </w:del>
      <w:r w:rsidR="00A1103F" w:rsidRPr="00A1103F">
        <w:t>ing</w:t>
      </w:r>
    </w:p>
    <w:p w14:paraId="39C0BCBD" w14:textId="52664A80" w:rsidR="00A5476B" w:rsidRPr="00A5476B" w:rsidRDefault="00A5476B" w:rsidP="00A5476B">
      <w:pPr>
        <w:spacing w:after="0" w:line="240" w:lineRule="auto"/>
        <w:rPr>
          <w:rFonts w:eastAsia="Times New Roman" w:cs="Times New Roman"/>
          <w:szCs w:val="24"/>
        </w:rPr>
      </w:pPr>
      <w:r w:rsidRPr="00A5476B">
        <w:rPr>
          <w:rFonts w:eastAsia="Times New Roman" w:cs="Times New Roman"/>
          <w:color w:val="000000"/>
          <w:szCs w:val="24"/>
        </w:rPr>
        <w:t xml:space="preserve">Based on the method described in </w:t>
      </w:r>
      <w:r w:rsidR="00B755D8">
        <w:t>\</w:t>
      </w:r>
      <w:proofErr w:type="gramStart"/>
      <w:r w:rsidR="00B755D8">
        <w:t>cite{</w:t>
      </w:r>
      <w:proofErr w:type="gramEnd"/>
      <w:r w:rsidR="00B755D8">
        <w:t>Narain:2009}</w:t>
      </w:r>
      <w:ins w:id="372" w:author="Rob Lindeman" w:date="2014-10-21T16:54:00Z">
        <w:r w:rsidR="007F0656">
          <w:rPr>
            <w:rFonts w:eastAsia="Times New Roman" w:cs="Times New Roman"/>
            <w:color w:val="000000"/>
            <w:szCs w:val="24"/>
          </w:rPr>
          <w:t>.</w:t>
        </w:r>
      </w:ins>
      <w:del w:id="373" w:author="Rob Lindeman" w:date="2014-10-21T16:54:00Z">
        <w:r w:rsidRPr="00A5476B" w:rsidDel="007F0656">
          <w:rPr>
            <w:rFonts w:eastAsia="Times New Roman" w:cs="Times New Roman"/>
            <w:color w:val="000000"/>
            <w:szCs w:val="24"/>
          </w:rPr>
          <w:delText>.</w:delText>
        </w:r>
      </w:del>
      <w:r w:rsidRPr="00A5476B">
        <w:rPr>
          <w:rFonts w:eastAsia="Times New Roman" w:cs="Times New Roman"/>
          <w:color w:val="000000"/>
          <w:szCs w:val="24"/>
        </w:rPr>
        <w:t xml:space="preserve"> </w:t>
      </w:r>
      <w:proofErr w:type="gramStart"/>
      <w:r w:rsidRPr="00A5476B">
        <w:rPr>
          <w:rFonts w:eastAsia="Times New Roman" w:cs="Times New Roman"/>
          <w:color w:val="000000"/>
          <w:szCs w:val="24"/>
        </w:rPr>
        <w:t>we</w:t>
      </w:r>
      <w:proofErr w:type="gramEnd"/>
      <w:r w:rsidRPr="00A5476B">
        <w:rPr>
          <w:rFonts w:eastAsia="Times New Roman" w:cs="Times New Roman"/>
          <w:color w:val="000000"/>
          <w:szCs w:val="24"/>
        </w:rPr>
        <w:t xml:space="preserve"> define our crowd model with density, average velocity</w:t>
      </w:r>
      <w:ins w:id="374" w:author="Rob Lindeman" w:date="2014-10-21T16:54:00Z">
        <w:r w:rsidR="007F0656">
          <w:rPr>
            <w:rFonts w:eastAsia="Times New Roman" w:cs="Times New Roman"/>
            <w:color w:val="000000"/>
            <w:szCs w:val="24"/>
          </w:rPr>
          <w:t>,</w:t>
        </w:r>
      </w:ins>
      <w:r w:rsidRPr="00A5476B">
        <w:rPr>
          <w:rFonts w:eastAsia="Times New Roman" w:cs="Times New Roman"/>
          <w:color w:val="000000"/>
          <w:szCs w:val="24"/>
        </w:rPr>
        <w:t xml:space="preserve"> and group personal traits to convert discrete agent information to continuous crowd information. </w:t>
      </w:r>
      <w:r w:rsidR="0097617F" w:rsidRPr="0097617F">
        <w:rPr>
          <w:rFonts w:eastAsia="Times New Roman" w:cs="Times New Roman"/>
          <w:color w:val="000000"/>
          <w:szCs w:val="24"/>
        </w:rPr>
        <w:t>Like \</w:t>
      </w:r>
      <w:proofErr w:type="gramStart"/>
      <w:r w:rsidR="0097617F" w:rsidRPr="0097617F">
        <w:rPr>
          <w:rFonts w:eastAsia="Times New Roman" w:cs="Times New Roman"/>
          <w:color w:val="000000"/>
          <w:szCs w:val="24"/>
        </w:rPr>
        <w:t>cite{</w:t>
      </w:r>
      <w:proofErr w:type="gramEnd"/>
      <w:r w:rsidR="0097617F" w:rsidRPr="0097617F">
        <w:rPr>
          <w:rFonts w:eastAsia="Times New Roman" w:cs="Times New Roman"/>
          <w:color w:val="000000"/>
          <w:szCs w:val="24"/>
        </w:rPr>
        <w:t xml:space="preserve">Narain:2009}, we first use </w:t>
      </w:r>
      <w:ins w:id="375" w:author="Rob Lindeman" w:date="2014-10-21T16:55:00Z">
        <w:r w:rsidR="007F0656">
          <w:rPr>
            <w:rFonts w:eastAsia="Times New Roman" w:cs="Times New Roman"/>
            <w:color w:val="000000"/>
            <w:szCs w:val="24"/>
          </w:rPr>
          <w:t xml:space="preserve">a </w:t>
        </w:r>
      </w:ins>
      <w:r w:rsidR="0097617F" w:rsidRPr="0097617F">
        <w:rPr>
          <w:rFonts w:eastAsia="Times New Roman" w:cs="Times New Roman"/>
          <w:color w:val="000000"/>
          <w:szCs w:val="24"/>
        </w:rPr>
        <w:t xml:space="preserve">Navigation Mesh as </w:t>
      </w:r>
      <w:ins w:id="376" w:author="Rob Lindeman" w:date="2014-10-21T16:55:00Z">
        <w:r w:rsidR="007F0656">
          <w:rPr>
            <w:rFonts w:eastAsia="Times New Roman" w:cs="Times New Roman"/>
            <w:color w:val="000000"/>
            <w:szCs w:val="24"/>
          </w:rPr>
          <w:t xml:space="preserve">our </w:t>
        </w:r>
      </w:ins>
      <w:r w:rsidR="0097617F" w:rsidRPr="0097617F">
        <w:rPr>
          <w:rFonts w:eastAsia="Times New Roman" w:cs="Times New Roman"/>
          <w:color w:val="000000"/>
          <w:szCs w:val="24"/>
        </w:rPr>
        <w:t>global p</w:t>
      </w:r>
      <w:r w:rsidR="00C10087">
        <w:rPr>
          <w:rFonts w:eastAsia="Times New Roman" w:cs="Times New Roman"/>
          <w:color w:val="000000"/>
          <w:szCs w:val="24"/>
        </w:rPr>
        <w:t>lanning algorithm for each agent</w:t>
      </w:r>
      <w:r w:rsidR="0097617F" w:rsidRPr="0097617F">
        <w:rPr>
          <w:rFonts w:eastAsia="Times New Roman" w:cs="Times New Roman"/>
          <w:color w:val="000000"/>
          <w:szCs w:val="24"/>
        </w:rPr>
        <w:t>. Then</w:t>
      </w:r>
      <w:del w:id="377" w:author="Rob Lindeman" w:date="2014-10-21T16:55:00Z">
        <w:r w:rsidR="0097617F" w:rsidRPr="0097617F" w:rsidDel="007F0656">
          <w:rPr>
            <w:rFonts w:eastAsia="Times New Roman" w:cs="Times New Roman"/>
            <w:color w:val="000000"/>
            <w:szCs w:val="24"/>
          </w:rPr>
          <w:delText>,</w:delText>
        </w:r>
      </w:del>
      <w:r w:rsidR="0097617F" w:rsidRPr="0097617F">
        <w:rPr>
          <w:rFonts w:eastAsia="Times New Roman" w:cs="Times New Roman"/>
          <w:color w:val="000000"/>
          <w:szCs w:val="24"/>
        </w:rPr>
        <w:t xml:space="preserve"> the information of discrete agents is transferred</w:t>
      </w:r>
      <w:r w:rsidR="00AF76DD">
        <w:rPr>
          <w:rFonts w:eastAsia="Times New Roman" w:cs="Times New Roman"/>
          <w:color w:val="000000"/>
          <w:szCs w:val="24"/>
        </w:rPr>
        <w:t xml:space="preserve"> to </w:t>
      </w:r>
      <w:r w:rsidR="008E11E4">
        <w:rPr>
          <w:rFonts w:eastAsia="Times New Roman" w:cs="Times New Roman"/>
          <w:color w:val="000000"/>
          <w:szCs w:val="24"/>
        </w:rPr>
        <w:t xml:space="preserve">2D </w:t>
      </w:r>
      <w:r w:rsidR="00AF76DD">
        <w:rPr>
          <w:rFonts w:eastAsia="Times New Roman" w:cs="Times New Roman"/>
          <w:color w:val="000000"/>
          <w:szCs w:val="24"/>
        </w:rPr>
        <w:t>grid</w:t>
      </w:r>
      <w:ins w:id="378" w:author="Rob Lindeman" w:date="2014-10-21T17:04:00Z">
        <w:r w:rsidR="006820BF">
          <w:rPr>
            <w:rFonts w:eastAsia="Times New Roman" w:cs="Times New Roman"/>
            <w:color w:val="000000"/>
            <w:szCs w:val="24"/>
          </w:rPr>
          <w:t>-cells</w:t>
        </w:r>
      </w:ins>
      <w:del w:id="379" w:author="Rob Lindeman" w:date="2014-10-21T17:04:00Z">
        <w:r w:rsidR="00AF76DD" w:rsidDel="006820BF">
          <w:rPr>
            <w:rFonts w:eastAsia="Times New Roman" w:cs="Times New Roman"/>
            <w:color w:val="000000"/>
            <w:szCs w:val="24"/>
          </w:rPr>
          <w:delText>s</w:delText>
        </w:r>
      </w:del>
      <w:r w:rsidR="008E11E4">
        <w:rPr>
          <w:rFonts w:eastAsia="Times New Roman" w:cs="Times New Roman"/>
          <w:color w:val="000000"/>
          <w:szCs w:val="24"/>
        </w:rPr>
        <w:t xml:space="preserve"> with the same size</w:t>
      </w:r>
      <w:r w:rsidR="0097617F">
        <w:rPr>
          <w:rFonts w:eastAsia="Times New Roman" w:cs="Times New Roman"/>
          <w:color w:val="000000"/>
          <w:szCs w:val="24"/>
        </w:rPr>
        <w:t>.</w:t>
      </w:r>
      <w:r w:rsidR="0097617F" w:rsidRPr="0097617F">
        <w:rPr>
          <w:rFonts w:eastAsia="Times New Roman" w:cs="Times New Roman"/>
          <w:color w:val="000000"/>
          <w:szCs w:val="24"/>
        </w:rPr>
        <w:t xml:space="preserve"> </w:t>
      </w:r>
      <w:r w:rsidR="00AC6AA7">
        <w:rPr>
          <w:rFonts w:eastAsia="Times New Roman" w:cs="Times New Roman"/>
          <w:color w:val="000000"/>
          <w:szCs w:val="24"/>
        </w:rPr>
        <w:t xml:space="preserve">Agents in a </w:t>
      </w:r>
      <w:del w:id="380" w:author="Rob Lindeman" w:date="2014-10-21T17:04:00Z">
        <w:r w:rsidR="00AC6AA7" w:rsidDel="006820BF">
          <w:rPr>
            <w:rFonts w:eastAsia="Times New Roman" w:cs="Times New Roman"/>
            <w:color w:val="000000"/>
            <w:szCs w:val="24"/>
          </w:rPr>
          <w:delText xml:space="preserve">grid </w:delText>
        </w:r>
      </w:del>
      <w:ins w:id="381" w:author="Rob Lindeman" w:date="2014-10-21T17:04:00Z">
        <w:r w:rsidR="006820BF">
          <w:rPr>
            <w:rFonts w:eastAsia="Times New Roman" w:cs="Times New Roman"/>
            <w:color w:val="000000"/>
            <w:szCs w:val="24"/>
          </w:rPr>
          <w:t xml:space="preserve">cell </w:t>
        </w:r>
      </w:ins>
      <w:r w:rsidR="00AC6AA7">
        <w:rPr>
          <w:rFonts w:eastAsia="Times New Roman" w:cs="Times New Roman"/>
          <w:color w:val="000000"/>
          <w:szCs w:val="24"/>
        </w:rPr>
        <w:t xml:space="preserve">will be considered as a group. </w:t>
      </w:r>
      <w:r w:rsidRPr="00A5476B">
        <w:rPr>
          <w:rFonts w:eastAsia="Times New Roman" w:cs="Times New Roman"/>
          <w:color w:val="000000"/>
          <w:szCs w:val="24"/>
        </w:rPr>
        <w:t xml:space="preserve">The density </w:t>
      </w:r>
      <m:oMath>
        <m:r>
          <w:rPr>
            <w:rFonts w:ascii="Cambria Math" w:eastAsia="Times New Roman" w:hAnsi="Cambria Math" w:cs="Times New Roman"/>
            <w:color w:val="000000"/>
            <w:szCs w:val="24"/>
          </w:rPr>
          <m:t>ρ</m:t>
        </m:r>
      </m:oMath>
      <w:r w:rsidR="008521AF">
        <w:rPr>
          <w:rFonts w:eastAsia="Times New Roman" w:cs="Times New Roman"/>
          <w:color w:val="000000"/>
          <w:szCs w:val="24"/>
        </w:rPr>
        <w:t xml:space="preserve"> </w:t>
      </w:r>
      <w:r w:rsidRPr="00A5476B">
        <w:rPr>
          <w:rFonts w:eastAsia="Times New Roman" w:cs="Times New Roman"/>
          <w:color w:val="000000"/>
          <w:szCs w:val="24"/>
        </w:rPr>
        <w:t xml:space="preserve">and velocity </w:t>
      </w:r>
      <m:oMath>
        <m:acc>
          <m:accPr>
            <m:chr m:val="̅"/>
            <m:ctrlPr>
              <w:rPr>
                <w:rFonts w:ascii="Cambria Math" w:eastAsia="Times New Roman" w:hAnsi="Cambria Math" w:cs="Times New Roman"/>
                <w:i/>
                <w:color w:val="000000"/>
                <w:szCs w:val="24"/>
              </w:rPr>
            </m:ctrlPr>
          </m:acc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000000"/>
                <w:szCs w:val="24"/>
              </w:rPr>
              <m:t>v</m:t>
            </m:r>
          </m:e>
        </m:acc>
      </m:oMath>
      <w:r w:rsidRPr="00A5476B">
        <w:rPr>
          <w:rFonts w:eastAsia="Times New Roman" w:cs="Times New Roman"/>
          <w:color w:val="000000"/>
          <w:szCs w:val="24"/>
        </w:rPr>
        <w:t xml:space="preserve"> can be computed as,</w:t>
      </w:r>
    </w:p>
    <w:p w14:paraId="32156146" w14:textId="77777777" w:rsidR="00A8323B" w:rsidRPr="00E91036" w:rsidRDefault="00C46C90" w:rsidP="00A5476B">
      <w:pPr>
        <w:spacing w:after="0" w:line="240" w:lineRule="auto"/>
        <w:rPr>
          <w:rFonts w:eastAsia="Times New Roman" w:cs="Times New Roman"/>
          <w:color w:val="000000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color w:val="000000"/>
              <w:szCs w:val="24"/>
            </w:rPr>
            <m:t>ρ=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="Times New Roman" w:hAnsi="Cambria Math" w:cs="Times New Roman"/>
                  <w:i/>
                  <w:color w:val="000000"/>
                  <w:szCs w:val="24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color w:val="000000"/>
                  <w:szCs w:val="24"/>
                </w:rPr>
                <m:t>i</m:t>
              </m:r>
            </m:sub>
            <m:sup/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Cs w:val="24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000000"/>
                      <w:szCs w:val="24"/>
                    </w:rPr>
                    <m:t>p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color w:val="000000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Cs w:val="24"/>
                        </w:rPr>
                        <m:t>i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Cs w:val="24"/>
                    </w:rPr>
                    <m:t>i</m:t>
                  </m:r>
                </m:sub>
              </m:sSub>
            </m:e>
          </m:nary>
        </m:oMath>
      </m:oMathPara>
    </w:p>
    <w:p w14:paraId="79418042" w14:textId="77777777" w:rsidR="003749B3" w:rsidRPr="00F968AC" w:rsidRDefault="0088551A" w:rsidP="00A5476B">
      <w:pPr>
        <w:spacing w:after="0" w:line="240" w:lineRule="auto"/>
        <w:rPr>
          <w:rFonts w:eastAsia="Times New Roman" w:cs="Times New Roman"/>
          <w:color w:val="000000"/>
          <w:szCs w:val="24"/>
        </w:rPr>
      </w:pPr>
      <m:oMathPara>
        <m:oMath>
          <m:acc>
            <m:accPr>
              <m:chr m:val="̅"/>
              <m:ctrlPr>
                <w:rPr>
                  <w:rFonts w:ascii="Cambria Math" w:eastAsia="Times New Roman" w:hAnsi="Cambria Math" w:cs="Times New Roman"/>
                  <w:i/>
                  <w:color w:val="000000"/>
                  <w:szCs w:val="24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000000"/>
                  <w:szCs w:val="24"/>
                </w:rPr>
                <m:t>v</m:t>
              </m:r>
            </m:e>
          </m:acc>
          <m:r>
            <w:rPr>
              <w:rFonts w:ascii="Cambria Math" w:eastAsia="Times New Roman" w:hAnsi="Cambria Math" w:cs="Times New Roman"/>
              <w:color w:val="000000"/>
              <w:szCs w:val="24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Cs w:val="24"/>
                </w:rPr>
              </m:ctrlPr>
            </m:fPr>
            <m:num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Cs w:val="24"/>
                    </w:rPr>
                  </m:ctrlPr>
                </m:naryPr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Cs w:val="24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Cs w:val="24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color w:val="000000"/>
                          <w:szCs w:val="24"/>
                        </w:rPr>
                        <m:t>p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000000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Cs w:val="24"/>
                            </w:rPr>
                            <m:t>i</m:t>
                          </m:r>
                        </m:sub>
                      </m:sSub>
                    </m:e>
                  </m:d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̃"/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000000"/>
                              <w:szCs w:val="24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/>
                              <w:szCs w:val="24"/>
                            </w:rPr>
                            <m:t>v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Cs w:val="24"/>
                        </w:rPr>
                        <m:t>i</m:t>
                      </m:r>
                    </m:sub>
                  </m:sSub>
                </m:e>
              </m:nary>
            </m:num>
            <m:den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Cs w:val="24"/>
                    </w:rPr>
                  </m:ctrlPr>
                </m:naryPr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Cs w:val="24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Cs w:val="24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color w:val="000000"/>
                          <w:szCs w:val="24"/>
                        </w:rPr>
                        <m:t>p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000000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Cs w:val="24"/>
                            </w:rPr>
                            <m:t>i</m:t>
                          </m:r>
                        </m:sub>
                      </m:sSub>
                    </m:e>
                  </m:d>
                </m:e>
              </m:nary>
            </m:den>
          </m:f>
        </m:oMath>
      </m:oMathPara>
    </w:p>
    <w:p w14:paraId="60E26F44" w14:textId="77777777" w:rsidR="00F968AC" w:rsidRDefault="004A4800" w:rsidP="00A5476B">
      <w:pPr>
        <w:spacing w:after="0" w:line="240" w:lineRule="auto"/>
        <w:rPr>
          <w:rFonts w:eastAsia="Times New Roman" w:cs="Times New Roman"/>
          <w:color w:val="000000"/>
          <w:szCs w:val="24"/>
        </w:rPr>
      </w:pPr>
      <w:proofErr w:type="gramStart"/>
      <w:r w:rsidRPr="004A4800">
        <w:rPr>
          <w:rFonts w:eastAsia="Times New Roman" w:cs="Times New Roman"/>
          <w:color w:val="000000"/>
          <w:szCs w:val="24"/>
        </w:rPr>
        <w:t>where</w:t>
      </w:r>
      <w:proofErr w:type="gramEnd"/>
      <w:r w:rsidRPr="004A4800">
        <w:rPr>
          <w:rFonts w:eastAsia="Times New Roman" w:cs="Times New Roman"/>
          <w:color w:val="000000"/>
          <w:szCs w:val="24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000000"/>
                <w:szCs w:val="24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4"/>
              </w:rPr>
              <m:t>i</m:t>
            </m:r>
          </m:sub>
        </m:sSub>
      </m:oMath>
      <w:r w:rsidRPr="004A4800">
        <w:rPr>
          <w:rFonts w:eastAsia="Times New Roman" w:cs="Times New Roman"/>
          <w:color w:val="000000"/>
          <w:szCs w:val="24"/>
        </w:rPr>
        <w:t xml:space="preserve"> is the position of the agent,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4"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Cs w:val="24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0000"/>
                    <w:szCs w:val="24"/>
                  </w:rPr>
                  <m:t>v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color w:val="000000"/>
                <w:szCs w:val="24"/>
              </w:rPr>
              <m:t>i</m:t>
            </m:r>
          </m:sub>
        </m:sSub>
      </m:oMath>
      <w:r w:rsidRPr="004A4800">
        <w:rPr>
          <w:rFonts w:eastAsia="Times New Roman" w:cs="Times New Roman"/>
          <w:color w:val="000000"/>
          <w:szCs w:val="24"/>
        </w:rPr>
        <w:t xml:space="preserve"> is the prefered velocity of the agent,</w:t>
      </w:r>
      <w:del w:id="382" w:author="Rob Lindeman" w:date="2014-10-21T16:56:00Z">
        <w:r w:rsidR="005C1A0B" w:rsidDel="007F0656">
          <w:rPr>
            <w:rFonts w:eastAsia="Times New Roman" w:cs="Times New Roman"/>
            <w:color w:val="000000"/>
            <w:szCs w:val="24"/>
          </w:rPr>
          <w:delText xml:space="preserve"> </w:delText>
        </w:r>
      </w:del>
      <w:r w:rsidRPr="004A4800">
        <w:rPr>
          <w:rFonts w:eastAsia="Times New Roman" w:cs="Times New Roman"/>
          <w:color w:val="000000"/>
          <w:szCs w:val="24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4"/>
              </w:rPr>
              <m:t>m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4"/>
              </w:rPr>
              <m:t>i</m:t>
            </m:r>
          </m:sub>
        </m:sSub>
      </m:oMath>
      <w:r w:rsidRPr="004A4800">
        <w:rPr>
          <w:rFonts w:eastAsia="Times New Roman" w:cs="Times New Roman"/>
          <w:color w:val="000000"/>
          <w:szCs w:val="24"/>
        </w:rPr>
        <w:t xml:space="preserve"> is the mass of each agent which are unity. </w:t>
      </w:r>
    </w:p>
    <w:p w14:paraId="69D37751" w14:textId="77777777" w:rsidR="004A4800" w:rsidRDefault="004A4800" w:rsidP="00A5476B">
      <w:pPr>
        <w:spacing w:after="0" w:line="240" w:lineRule="auto"/>
        <w:rPr>
          <w:rFonts w:eastAsia="Times New Roman" w:cs="Times New Roman"/>
          <w:color w:val="000000"/>
          <w:szCs w:val="24"/>
        </w:rPr>
      </w:pPr>
    </w:p>
    <w:p w14:paraId="709542AD" w14:textId="31980D61" w:rsidR="00A5476B" w:rsidRPr="00A5476B" w:rsidRDefault="00A5476B" w:rsidP="00A5476B">
      <w:pPr>
        <w:spacing w:after="0" w:line="240" w:lineRule="auto"/>
        <w:rPr>
          <w:rFonts w:eastAsia="Times New Roman" w:cs="Times New Roman"/>
          <w:szCs w:val="24"/>
        </w:rPr>
      </w:pPr>
      <w:r w:rsidRPr="00A5476B">
        <w:rPr>
          <w:rFonts w:eastAsia="Times New Roman" w:cs="Times New Roman"/>
          <w:color w:val="000000"/>
          <w:szCs w:val="24"/>
        </w:rPr>
        <w:t xml:space="preserve">While simulation parameters </w:t>
      </w:r>
      <w:r w:rsidR="005A0F1D">
        <w:rPr>
          <w:rFonts w:eastAsia="Times New Roman" w:cs="Times New Roman"/>
          <w:color w:val="000000"/>
          <w:szCs w:val="24"/>
        </w:rPr>
        <w:t xml:space="preserve">are converted </w:t>
      </w:r>
      <w:r w:rsidRPr="00A5476B">
        <w:rPr>
          <w:rFonts w:eastAsia="Times New Roman" w:cs="Times New Roman"/>
          <w:color w:val="000000"/>
          <w:szCs w:val="24"/>
        </w:rPr>
        <w:t>i</w:t>
      </w:r>
      <w:r w:rsidR="00A638C5">
        <w:rPr>
          <w:rFonts w:eastAsia="Times New Roman" w:cs="Times New Roman"/>
          <w:color w:val="000000"/>
          <w:szCs w:val="24"/>
        </w:rPr>
        <w:t>nto continuous representation</w:t>
      </w:r>
      <w:ins w:id="383" w:author="Rob Lindeman" w:date="2014-10-21T16:56:00Z">
        <w:r w:rsidR="00867603">
          <w:rPr>
            <w:rFonts w:eastAsia="Times New Roman" w:cs="Times New Roman"/>
            <w:color w:val="000000"/>
            <w:szCs w:val="24"/>
          </w:rPr>
          <w:t>s</w:t>
        </w:r>
      </w:ins>
      <w:r w:rsidR="00A638C5">
        <w:rPr>
          <w:rFonts w:eastAsia="Times New Roman" w:cs="Times New Roman"/>
          <w:color w:val="000000"/>
          <w:szCs w:val="24"/>
        </w:rPr>
        <w:t xml:space="preserve">, </w:t>
      </w:r>
      <w:r w:rsidRPr="00A5476B">
        <w:rPr>
          <w:rFonts w:eastAsia="Times New Roman" w:cs="Times New Roman"/>
          <w:color w:val="000000"/>
          <w:szCs w:val="24"/>
        </w:rPr>
        <w:t>we can compute the group traits based on each agent</w:t>
      </w:r>
      <w:r w:rsidR="00A638C5">
        <w:rPr>
          <w:rFonts w:eastAsia="Times New Roman" w:cs="Times New Roman"/>
          <w:color w:val="000000"/>
          <w:szCs w:val="24"/>
        </w:rPr>
        <w:t>’</w:t>
      </w:r>
      <w:r w:rsidRPr="00A5476B">
        <w:rPr>
          <w:rFonts w:eastAsia="Times New Roman" w:cs="Times New Roman"/>
          <w:color w:val="000000"/>
          <w:szCs w:val="24"/>
        </w:rPr>
        <w:t xml:space="preserve">s personal traits at the same time. </w:t>
      </w:r>
    </w:p>
    <w:p w14:paraId="292BE867" w14:textId="77777777" w:rsidR="00D51D45" w:rsidRPr="00D51D45" w:rsidRDefault="0088551A" w:rsidP="00D51D45">
      <w:pPr>
        <w:spacing w:after="0" w:line="240" w:lineRule="auto"/>
        <w:rPr>
          <w:rFonts w:eastAsia="Times New Roman" w:cs="Times New Roman"/>
          <w:color w:val="000000"/>
          <w:szCs w:val="24"/>
        </w:rPr>
      </w:pPr>
      <m:oMathPara>
        <m:oMath>
          <m:acc>
            <m:accPr>
              <m:chr m:val="̅"/>
              <m:ctrlPr>
                <w:rPr>
                  <w:rFonts w:ascii="Cambria Math" w:eastAsia="Times New Roman" w:hAnsi="Cambria Math" w:cs="Times New Roman"/>
                  <w:i/>
                  <w:color w:val="000000"/>
                  <w:szCs w:val="24"/>
                </w:rPr>
              </m:ctrlPr>
            </m:accPr>
            <m:e>
              <m:r>
                <w:rPr>
                  <w:rFonts w:ascii="Cambria Math" w:eastAsia="Times New Roman" w:hAnsi="Cambria Math" w:cs="Times New Roman"/>
                  <w:color w:val="000000"/>
                  <w:szCs w:val="24"/>
                </w:rPr>
                <m:t>PC1</m:t>
              </m:r>
            </m:e>
          </m:acc>
          <m:d>
            <m:dPr>
              <m:ctrlPr>
                <w:rPr>
                  <w:rFonts w:ascii="Cambria Math" w:eastAsia="Times New Roman" w:hAnsi="Cambria Math" w:cs="Times New Roman"/>
                  <w:i/>
                  <w:color w:val="000000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000000"/>
                  <w:szCs w:val="24"/>
                </w:rPr>
                <m:t>x</m:t>
              </m:r>
            </m:e>
          </m:d>
          <m:r>
            <w:rPr>
              <w:rFonts w:ascii="Cambria Math" w:eastAsia="Times New Roman" w:hAnsi="Cambria Math" w:cs="Times New Roman"/>
              <w:color w:val="000000"/>
              <w:szCs w:val="24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Cs w:val="24"/>
                </w:rPr>
              </m:ctrlPr>
            </m:fPr>
            <m:num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Cs w:val="24"/>
                    </w:rPr>
                  </m:ctrlPr>
                </m:naryPr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Cs w:val="24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Cs w:val="24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color w:val="000000"/>
                          <w:szCs w:val="24"/>
                        </w:rPr>
                        <m:t>p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000000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Cs w:val="24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eastAsia="Times New Roman" w:hAnsi="Cambria Math" w:cs="Times New Roman"/>
                      <w:color w:val="000000"/>
                      <w:szCs w:val="24"/>
                    </w:rPr>
                    <m:t>PC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Cs w:val="24"/>
                        </w:rPr>
                        <m:t>1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Cs w:val="24"/>
                        </w:rPr>
                        <m:t>i</m:t>
                      </m:r>
                    </m:sub>
                  </m:sSub>
                </m:e>
              </m:nary>
            </m:num>
            <m:den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Cs w:val="24"/>
                    </w:rPr>
                  </m:ctrlPr>
                </m:naryPr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Cs w:val="24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Cs w:val="24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color w:val="000000"/>
                          <w:szCs w:val="24"/>
                        </w:rPr>
                        <m:t>p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000000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Cs w:val="24"/>
                            </w:rPr>
                            <m:t>i</m:t>
                          </m:r>
                        </m:sub>
                      </m:sSub>
                    </m:e>
                  </m:d>
                </m:e>
              </m:nary>
            </m:den>
          </m:f>
        </m:oMath>
      </m:oMathPara>
    </w:p>
    <w:p w14:paraId="147F6D25" w14:textId="77777777" w:rsidR="00D51D45" w:rsidRPr="00F968AC" w:rsidRDefault="0088551A" w:rsidP="00D51D45">
      <w:pPr>
        <w:spacing w:after="0" w:line="240" w:lineRule="auto"/>
        <w:rPr>
          <w:rFonts w:eastAsia="Times New Roman" w:cs="Times New Roman"/>
          <w:color w:val="000000"/>
          <w:szCs w:val="24"/>
        </w:rPr>
      </w:pPr>
      <m:oMathPara>
        <m:oMath>
          <m:acc>
            <m:accPr>
              <m:chr m:val="̅"/>
              <m:ctrlPr>
                <w:rPr>
                  <w:rFonts w:ascii="Cambria Math" w:eastAsia="Times New Roman" w:hAnsi="Cambria Math" w:cs="Times New Roman"/>
                  <w:i/>
                  <w:color w:val="000000"/>
                  <w:szCs w:val="24"/>
                </w:rPr>
              </m:ctrlPr>
            </m:accPr>
            <m:e>
              <m:r>
                <w:rPr>
                  <w:rFonts w:ascii="Cambria Math" w:eastAsia="Times New Roman" w:hAnsi="Cambria Math" w:cs="Times New Roman"/>
                  <w:color w:val="000000"/>
                  <w:szCs w:val="24"/>
                </w:rPr>
                <m:t>PC2</m:t>
              </m:r>
            </m:e>
          </m:acc>
          <m:d>
            <m:dPr>
              <m:ctrlPr>
                <w:rPr>
                  <w:rFonts w:ascii="Cambria Math" w:eastAsia="Times New Roman" w:hAnsi="Cambria Math" w:cs="Times New Roman"/>
                  <w:i/>
                  <w:color w:val="000000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000000"/>
                  <w:szCs w:val="24"/>
                </w:rPr>
                <m:t>x</m:t>
              </m:r>
            </m:e>
          </m:d>
          <m:r>
            <w:rPr>
              <w:rFonts w:ascii="Cambria Math" w:eastAsia="Times New Roman" w:hAnsi="Cambria Math" w:cs="Times New Roman"/>
              <w:color w:val="000000"/>
              <w:szCs w:val="24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Cs w:val="24"/>
                </w:rPr>
              </m:ctrlPr>
            </m:fPr>
            <m:num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Cs w:val="24"/>
                    </w:rPr>
                  </m:ctrlPr>
                </m:naryPr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Cs w:val="24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Cs w:val="24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color w:val="000000"/>
                          <w:szCs w:val="24"/>
                        </w:rPr>
                        <m:t>p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000000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Cs w:val="24"/>
                            </w:rPr>
                            <m:t>i</m:t>
                          </m:r>
                        </m:sub>
                      </m:sSub>
                    </m:e>
                  </m:d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Cs w:val="24"/>
                        </w:rPr>
                        <m:t>PC2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Cs w:val="24"/>
                        </w:rPr>
                        <m:t>i</m:t>
                      </m:r>
                    </m:sub>
                  </m:sSub>
                </m:e>
              </m:nary>
            </m:num>
            <m:den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Cs w:val="24"/>
                    </w:rPr>
                  </m:ctrlPr>
                </m:naryPr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Cs w:val="24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Cs w:val="24"/>
                        </w:rPr>
                        <m:t>ω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color w:val="000000"/>
                          <w:szCs w:val="24"/>
                        </w:rPr>
                        <m:t>p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000000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Cs w:val="24"/>
                            </w:rPr>
                            <m:t>i</m:t>
                          </m:r>
                        </m:sub>
                      </m:sSub>
                    </m:e>
                  </m:d>
                </m:e>
              </m:nary>
            </m:den>
          </m:f>
        </m:oMath>
      </m:oMathPara>
    </w:p>
    <w:p w14:paraId="778AE0FB" w14:textId="77777777" w:rsidR="00D51D45" w:rsidRPr="00F968AC" w:rsidRDefault="00D51D45" w:rsidP="00D51D45">
      <w:pPr>
        <w:spacing w:after="0" w:line="240" w:lineRule="auto"/>
        <w:rPr>
          <w:rFonts w:eastAsia="Times New Roman" w:cs="Times New Roman"/>
          <w:color w:val="000000"/>
          <w:szCs w:val="24"/>
        </w:rPr>
      </w:pPr>
    </w:p>
    <w:p w14:paraId="25E5F465" w14:textId="77777777" w:rsidR="00A5476B" w:rsidRPr="00A5476B" w:rsidRDefault="00A5476B" w:rsidP="00A5476B">
      <w:pPr>
        <w:spacing w:after="0" w:line="240" w:lineRule="auto"/>
        <w:rPr>
          <w:rFonts w:eastAsia="Times New Roman" w:cs="Times New Roman"/>
          <w:szCs w:val="24"/>
        </w:rPr>
      </w:pPr>
      <w:r w:rsidRPr="00A5476B">
        <w:rPr>
          <w:rFonts w:eastAsia="Times New Roman" w:cs="Times New Roman"/>
          <w:color w:val="000000"/>
          <w:szCs w:val="24"/>
        </w:rPr>
        <w:t xml:space="preserve">In this </w:t>
      </w:r>
      <w:r w:rsidR="00B00F1F">
        <w:rPr>
          <w:rFonts w:eastAsia="Times New Roman" w:cs="Times New Roman"/>
          <w:color w:val="000000"/>
          <w:szCs w:val="24"/>
        </w:rPr>
        <w:t>paper</w:t>
      </w:r>
      <w:r w:rsidRPr="00A5476B">
        <w:rPr>
          <w:rFonts w:eastAsia="Times New Roman" w:cs="Times New Roman"/>
          <w:color w:val="000000"/>
          <w:szCs w:val="24"/>
        </w:rPr>
        <w:t xml:space="preserve">, we use unified weight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4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000000"/>
                <w:szCs w:val="24"/>
              </w:rPr>
              <m:t>p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color w:val="000000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0000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/>
                    <w:szCs w:val="24"/>
                  </w:rPr>
                  <m:t>i</m:t>
                </m:r>
              </m:sub>
            </m:sSub>
          </m:e>
        </m:d>
      </m:oMath>
      <w:r w:rsidR="003C0BA0">
        <w:rPr>
          <w:rFonts w:eastAsia="Times New Roman" w:cs="Times New Roman"/>
          <w:color w:val="000000"/>
          <w:szCs w:val="24"/>
        </w:rPr>
        <w:t xml:space="preserve"> </w:t>
      </w:r>
      <w:r w:rsidRPr="00A5476B">
        <w:rPr>
          <w:rFonts w:eastAsia="Times New Roman" w:cs="Times New Roman"/>
          <w:color w:val="000000"/>
          <w:szCs w:val="24"/>
        </w:rPr>
        <w:t xml:space="preserve">for all the agents in the group. </w:t>
      </w:r>
    </w:p>
    <w:p w14:paraId="01DDA03C" w14:textId="77777777" w:rsidR="00A5476B" w:rsidRPr="00A5476B" w:rsidRDefault="00A5476B" w:rsidP="00A5476B">
      <w:pPr>
        <w:spacing w:after="0" w:line="240" w:lineRule="auto"/>
        <w:rPr>
          <w:rFonts w:eastAsia="Times New Roman" w:cs="Times New Roman"/>
          <w:szCs w:val="24"/>
        </w:rPr>
      </w:pPr>
    </w:p>
    <w:p w14:paraId="2E58D399" w14:textId="30C00D0F" w:rsidR="004977EE" w:rsidDel="004944EC" w:rsidRDefault="00A5476B" w:rsidP="00A5476B">
      <w:pPr>
        <w:spacing w:after="0" w:line="240" w:lineRule="auto"/>
        <w:rPr>
          <w:del w:id="384" w:author="Rob Lindeman" w:date="2014-10-21T16:59:00Z"/>
          <w:rFonts w:eastAsia="Times New Roman" w:cs="Times New Roman"/>
          <w:color w:val="000000"/>
          <w:szCs w:val="24"/>
        </w:rPr>
      </w:pPr>
      <w:r w:rsidRPr="00A5476B">
        <w:rPr>
          <w:rFonts w:eastAsia="Times New Roman" w:cs="Times New Roman"/>
          <w:color w:val="000000"/>
          <w:szCs w:val="24"/>
        </w:rPr>
        <w:t xml:space="preserve">Once the </w:t>
      </w:r>
      <w:del w:id="385" w:author="Rob Lindeman" w:date="2014-10-21T17:05:00Z">
        <w:r w:rsidR="0057650E" w:rsidDel="006820BF">
          <w:rPr>
            <w:rFonts w:eastAsia="Times New Roman" w:cs="Times New Roman"/>
            <w:color w:val="000000"/>
            <w:szCs w:val="24"/>
          </w:rPr>
          <w:delText>grids</w:delText>
        </w:r>
        <w:r w:rsidRPr="00A5476B" w:rsidDel="006820BF">
          <w:rPr>
            <w:rFonts w:eastAsia="Times New Roman" w:cs="Times New Roman"/>
            <w:color w:val="000000"/>
            <w:szCs w:val="24"/>
          </w:rPr>
          <w:delText xml:space="preserve"> </w:delText>
        </w:r>
      </w:del>
      <w:ins w:id="386" w:author="Rob Lindeman" w:date="2014-10-21T17:05:00Z">
        <w:r w:rsidR="006820BF">
          <w:rPr>
            <w:rFonts w:eastAsia="Times New Roman" w:cs="Times New Roman"/>
            <w:color w:val="000000"/>
            <w:szCs w:val="24"/>
          </w:rPr>
          <w:t>cells</w:t>
        </w:r>
        <w:r w:rsidR="006820BF" w:rsidRPr="00A5476B">
          <w:rPr>
            <w:rFonts w:eastAsia="Times New Roman" w:cs="Times New Roman"/>
            <w:color w:val="000000"/>
            <w:szCs w:val="24"/>
          </w:rPr>
          <w:t xml:space="preserve"> </w:t>
        </w:r>
      </w:ins>
      <w:r w:rsidR="00417CB7">
        <w:rPr>
          <w:rFonts w:eastAsia="Times New Roman" w:cs="Times New Roman"/>
          <w:color w:val="000000"/>
          <w:szCs w:val="24"/>
        </w:rPr>
        <w:t>are</w:t>
      </w:r>
      <w:r w:rsidRPr="00A5476B">
        <w:rPr>
          <w:rFonts w:eastAsia="Times New Roman" w:cs="Times New Roman"/>
          <w:color w:val="000000"/>
          <w:szCs w:val="24"/>
        </w:rPr>
        <w:t xml:space="preserve"> converted to </w:t>
      </w:r>
      <w:ins w:id="387" w:author="Rob Lindeman" w:date="2014-10-21T16:56:00Z">
        <w:r w:rsidR="00867603">
          <w:rPr>
            <w:rFonts w:eastAsia="Times New Roman" w:cs="Times New Roman"/>
            <w:color w:val="000000"/>
            <w:szCs w:val="24"/>
          </w:rPr>
          <w:t xml:space="preserve">a </w:t>
        </w:r>
      </w:ins>
      <w:r w:rsidRPr="00A5476B">
        <w:rPr>
          <w:rFonts w:eastAsia="Times New Roman" w:cs="Times New Roman"/>
          <w:color w:val="000000"/>
          <w:szCs w:val="24"/>
        </w:rPr>
        <w:t xml:space="preserve">continuous representation, </w:t>
      </w:r>
      <w:r w:rsidR="00417CB7">
        <w:rPr>
          <w:rFonts w:eastAsia="Times New Roman" w:cs="Times New Roman"/>
          <w:color w:val="000000"/>
          <w:szCs w:val="24"/>
        </w:rPr>
        <w:t>we can apply either continuous crowd or agent-based algorithm</w:t>
      </w:r>
      <w:ins w:id="388" w:author="Rob Lindeman" w:date="2014-10-21T16:57:00Z">
        <w:r w:rsidR="00867603">
          <w:rPr>
            <w:rFonts w:eastAsia="Times New Roman" w:cs="Times New Roman"/>
            <w:color w:val="000000"/>
            <w:szCs w:val="24"/>
          </w:rPr>
          <w:t>s</w:t>
        </w:r>
      </w:ins>
      <w:r w:rsidR="00417CB7">
        <w:rPr>
          <w:rFonts w:eastAsia="Times New Roman" w:cs="Times New Roman"/>
          <w:color w:val="000000"/>
          <w:szCs w:val="24"/>
        </w:rPr>
        <w:t xml:space="preserve"> to them based on the density </w:t>
      </w:r>
      <m:oMath>
        <m:r>
          <w:rPr>
            <w:rFonts w:ascii="Cambria Math" w:eastAsia="Times New Roman" w:hAnsi="Cambria Math" w:cs="Times New Roman"/>
            <w:color w:val="000000"/>
            <w:szCs w:val="24"/>
          </w:rPr>
          <m:t>ρ</m:t>
        </m:r>
      </m:oMath>
      <w:r w:rsidR="00E304B9">
        <w:rPr>
          <w:rFonts w:eastAsia="Times New Roman" w:cs="Times New Roman"/>
          <w:color w:val="000000"/>
          <w:szCs w:val="24"/>
        </w:rPr>
        <w:t xml:space="preserve"> of each </w:t>
      </w:r>
      <w:commentRangeStart w:id="389"/>
      <w:del w:id="390" w:author="Rob Lindeman" w:date="2014-10-21T17:05:00Z">
        <w:r w:rsidR="00E304B9" w:rsidDel="006820BF">
          <w:rPr>
            <w:rFonts w:eastAsia="Times New Roman" w:cs="Times New Roman"/>
            <w:color w:val="000000"/>
            <w:szCs w:val="24"/>
          </w:rPr>
          <w:delText>grid</w:delText>
        </w:r>
        <w:commentRangeEnd w:id="389"/>
        <w:r w:rsidR="009C2B35" w:rsidDel="006820BF">
          <w:rPr>
            <w:rStyle w:val="CommentReference"/>
          </w:rPr>
          <w:commentReference w:id="389"/>
        </w:r>
      </w:del>
      <w:ins w:id="391" w:author="Rob Lindeman" w:date="2014-10-21T17:05:00Z">
        <w:r w:rsidR="006820BF">
          <w:rPr>
            <w:rFonts w:eastAsia="Times New Roman" w:cs="Times New Roman"/>
            <w:color w:val="000000"/>
            <w:szCs w:val="24"/>
          </w:rPr>
          <w:t>cell</w:t>
        </w:r>
      </w:ins>
      <w:r w:rsidR="00417CB7">
        <w:rPr>
          <w:rFonts w:eastAsia="Times New Roman" w:cs="Times New Roman"/>
          <w:color w:val="000000"/>
          <w:szCs w:val="24"/>
        </w:rPr>
        <w:t xml:space="preserve">. </w:t>
      </w:r>
      <w:r w:rsidR="00713057" w:rsidRPr="00713057">
        <w:rPr>
          <w:rFonts w:eastAsia="Times New Roman" w:cs="Times New Roman"/>
          <w:color w:val="000000"/>
          <w:szCs w:val="24"/>
        </w:rPr>
        <w:t xml:space="preserve">For the </w:t>
      </w:r>
      <m:oMath>
        <m:r>
          <w:rPr>
            <w:rFonts w:ascii="Cambria Math" w:eastAsia="Times New Roman" w:hAnsi="Cambria Math" w:cs="Times New Roman"/>
            <w:color w:val="000000"/>
            <w:szCs w:val="24"/>
          </w:rPr>
          <m:t>i</m:t>
        </m:r>
      </m:oMath>
      <w:r w:rsidR="00713057" w:rsidRPr="00713057">
        <w:rPr>
          <w:rFonts w:eastAsia="Times New Roman" w:cs="Times New Roman"/>
          <w:color w:val="000000"/>
          <w:szCs w:val="24"/>
        </w:rPr>
        <w:t xml:space="preserve">th </w:t>
      </w:r>
      <w:del w:id="392" w:author="Rob Lindeman" w:date="2014-10-21T17:05:00Z">
        <w:r w:rsidR="00713057" w:rsidRPr="00713057" w:rsidDel="006820BF">
          <w:rPr>
            <w:rFonts w:eastAsia="Times New Roman" w:cs="Times New Roman"/>
            <w:color w:val="000000"/>
            <w:szCs w:val="24"/>
          </w:rPr>
          <w:delText>grid</w:delText>
        </w:r>
      </w:del>
      <w:ins w:id="393" w:author="Rob Lindeman" w:date="2014-10-21T17:05:00Z">
        <w:r w:rsidR="006820BF">
          <w:rPr>
            <w:rFonts w:eastAsia="Times New Roman" w:cs="Times New Roman"/>
            <w:color w:val="000000"/>
            <w:szCs w:val="24"/>
          </w:rPr>
          <w:t>cell</w:t>
        </w:r>
      </w:ins>
      <w:r w:rsidR="00713057" w:rsidRPr="00713057">
        <w:rPr>
          <w:rFonts w:eastAsia="Times New Roman" w:cs="Times New Roman"/>
          <w:color w:val="000000"/>
          <w:szCs w:val="24"/>
        </w:rPr>
        <w:t>, if</w:t>
      </w:r>
      <m:oMath>
        <m:r>
          <w:rPr>
            <w:rFonts w:ascii="Cambria Math" w:eastAsia="Times New Roman" w:hAnsi="Cambria Math" w:cs="Times New Roman"/>
            <w:color w:val="000000"/>
            <w:szCs w:val="24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4"/>
              </w:rPr>
              <m:t>ρ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4"/>
              </w:rPr>
              <m:t>i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color w:val="000000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000000"/>
                <w:szCs w:val="24"/>
              </w:rPr>
              <m:t>x</m:t>
            </m:r>
          </m:e>
        </m:d>
        <m:r>
          <w:rPr>
            <w:rFonts w:ascii="Cambria Math" w:eastAsia="Times New Roman" w:hAnsi="Cambria Math" w:cs="Times New Roman"/>
            <w:color w:val="000000"/>
            <w:szCs w:val="24"/>
          </w:rPr>
          <m:t>&lt;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4"/>
              </w:rPr>
              <m:t>ρ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4"/>
              </w:rPr>
              <m:t>min</m:t>
            </m:r>
          </m:sub>
        </m:sSub>
      </m:oMath>
      <w:r w:rsidR="00713057" w:rsidRPr="00713057">
        <w:rPr>
          <w:rFonts w:eastAsia="Times New Roman" w:cs="Times New Roman"/>
          <w:color w:val="000000"/>
          <w:szCs w:val="24"/>
        </w:rPr>
        <w:t xml:space="preserve">, </w:t>
      </w:r>
      <w:r w:rsidR="00E91D34" w:rsidRPr="00713057">
        <w:rPr>
          <w:rFonts w:eastAsia="Times New Roman" w:cs="Times New Roman"/>
          <w:color w:val="000000"/>
          <w:szCs w:val="24"/>
        </w:rPr>
        <w:t xml:space="preserve">it should be marked as a sparse </w:t>
      </w:r>
      <w:del w:id="394" w:author="Rob Lindeman" w:date="2014-10-21T17:05:00Z">
        <w:r w:rsidR="00E91D34" w:rsidRPr="00713057" w:rsidDel="006820BF">
          <w:rPr>
            <w:rFonts w:eastAsia="Times New Roman" w:cs="Times New Roman"/>
            <w:color w:val="000000"/>
            <w:szCs w:val="24"/>
          </w:rPr>
          <w:delText xml:space="preserve">grid </w:delText>
        </w:r>
      </w:del>
      <w:ins w:id="395" w:author="Rob Lindeman" w:date="2014-10-21T17:05:00Z">
        <w:r w:rsidR="006820BF">
          <w:rPr>
            <w:rFonts w:eastAsia="Times New Roman" w:cs="Times New Roman"/>
            <w:color w:val="000000"/>
            <w:szCs w:val="24"/>
          </w:rPr>
          <w:t>cell</w:t>
        </w:r>
        <w:r w:rsidR="006820BF" w:rsidRPr="00713057">
          <w:rPr>
            <w:rFonts w:eastAsia="Times New Roman" w:cs="Times New Roman"/>
            <w:color w:val="000000"/>
            <w:szCs w:val="24"/>
          </w:rPr>
          <w:t xml:space="preserve"> </w:t>
        </w:r>
      </w:ins>
      <w:r w:rsidR="00E91D34" w:rsidRPr="00713057">
        <w:rPr>
          <w:rFonts w:eastAsia="Times New Roman" w:cs="Times New Roman"/>
          <w:color w:val="000000"/>
          <w:szCs w:val="24"/>
        </w:rPr>
        <w:t xml:space="preserve">and </w:t>
      </w:r>
      <w:ins w:id="396" w:author="Rob Lindeman" w:date="2014-10-21T16:57:00Z">
        <w:r w:rsidR="00867603">
          <w:rPr>
            <w:rFonts w:eastAsia="Times New Roman" w:cs="Times New Roman"/>
            <w:color w:val="000000"/>
            <w:szCs w:val="24"/>
          </w:rPr>
          <w:t xml:space="preserve">the </w:t>
        </w:r>
      </w:ins>
      <w:del w:id="397" w:author="Rob Lindeman" w:date="2014-10-21T16:57:00Z">
        <w:r w:rsidR="00E91D34" w:rsidRPr="00713057" w:rsidDel="00867603">
          <w:rPr>
            <w:rFonts w:eastAsia="Times New Roman" w:cs="Times New Roman"/>
            <w:color w:val="000000"/>
            <w:szCs w:val="24"/>
          </w:rPr>
          <w:delText>appl</w:delText>
        </w:r>
        <w:r w:rsidR="00CA5BB8" w:rsidDel="00867603">
          <w:rPr>
            <w:rFonts w:eastAsia="Times New Roman" w:cs="Times New Roman"/>
            <w:color w:val="000000"/>
            <w:szCs w:val="24"/>
          </w:rPr>
          <w:delText>ied</w:delText>
        </w:r>
        <w:r w:rsidR="00E91D34" w:rsidRPr="00713057" w:rsidDel="00867603">
          <w:rPr>
            <w:rFonts w:eastAsia="Times New Roman" w:cs="Times New Roman"/>
            <w:color w:val="000000"/>
            <w:szCs w:val="24"/>
          </w:rPr>
          <w:delText xml:space="preserve"> </w:delText>
        </w:r>
      </w:del>
      <w:r w:rsidR="00E91D34" w:rsidRPr="00713057">
        <w:rPr>
          <w:rFonts w:eastAsia="Times New Roman" w:cs="Times New Roman"/>
          <w:color w:val="000000"/>
          <w:szCs w:val="24"/>
        </w:rPr>
        <w:t>agent-based algorithm</w:t>
      </w:r>
      <w:r w:rsidR="00CA5BB8">
        <w:rPr>
          <w:rFonts w:eastAsia="Times New Roman" w:cs="Times New Roman"/>
          <w:color w:val="000000"/>
          <w:szCs w:val="24"/>
        </w:rPr>
        <w:t xml:space="preserve"> described in </w:t>
      </w:r>
      <w:r w:rsidR="00CA5BB8" w:rsidRPr="00A5476B">
        <w:rPr>
          <w:rFonts w:eastAsia="Times New Roman" w:cs="Times New Roman"/>
          <w:color w:val="000000"/>
          <w:szCs w:val="24"/>
        </w:rPr>
        <w:t>\S\</w:t>
      </w:r>
      <w:proofErr w:type="gramStart"/>
      <w:r w:rsidR="00CA5BB8" w:rsidRPr="00A5476B">
        <w:rPr>
          <w:rFonts w:eastAsia="Times New Roman" w:cs="Times New Roman"/>
          <w:color w:val="000000"/>
          <w:szCs w:val="24"/>
        </w:rPr>
        <w:t>ref{</w:t>
      </w:r>
      <w:proofErr w:type="gramEnd"/>
      <w:r w:rsidR="00CA5BB8" w:rsidRPr="00A5476B">
        <w:rPr>
          <w:rFonts w:eastAsia="Times New Roman" w:cs="Times New Roman"/>
          <w:color w:val="000000"/>
          <w:szCs w:val="24"/>
        </w:rPr>
        <w:t>section:</w:t>
      </w:r>
      <w:r w:rsidR="00CA5BB8">
        <w:rPr>
          <w:rFonts w:eastAsia="Times New Roman" w:cs="Times New Roman"/>
          <w:color w:val="000000"/>
          <w:szCs w:val="24"/>
        </w:rPr>
        <w:t>5</w:t>
      </w:r>
      <w:r w:rsidR="00CA5BB8" w:rsidRPr="00A5476B">
        <w:rPr>
          <w:rFonts w:eastAsia="Times New Roman" w:cs="Times New Roman"/>
          <w:color w:val="000000"/>
          <w:szCs w:val="24"/>
        </w:rPr>
        <w:t>}</w:t>
      </w:r>
      <w:ins w:id="398" w:author="Rob Lindeman" w:date="2014-10-21T16:57:00Z">
        <w:r w:rsidR="00867603">
          <w:rPr>
            <w:rFonts w:eastAsia="Times New Roman" w:cs="Times New Roman"/>
            <w:color w:val="000000"/>
            <w:szCs w:val="24"/>
          </w:rPr>
          <w:t xml:space="preserve"> </w:t>
        </w:r>
        <w:r w:rsidR="005621AA">
          <w:rPr>
            <w:rFonts w:eastAsia="Times New Roman" w:cs="Times New Roman"/>
            <w:color w:val="000000"/>
            <w:szCs w:val="24"/>
          </w:rPr>
          <w:t>is</w:t>
        </w:r>
      </w:ins>
      <w:del w:id="399" w:author="Rob Lindeman" w:date="2014-10-21T16:57:00Z">
        <w:r w:rsidR="00CA5BB8" w:rsidRPr="00A5476B" w:rsidDel="00867603">
          <w:rPr>
            <w:rFonts w:eastAsia="Times New Roman" w:cs="Times New Roman"/>
            <w:color w:val="000000"/>
            <w:szCs w:val="24"/>
          </w:rPr>
          <w:delText>).</w:delText>
        </w:r>
      </w:del>
      <w:ins w:id="400" w:author="Rob Lindeman" w:date="2014-10-21T16:57:00Z">
        <w:r w:rsidR="00867603" w:rsidRPr="00867603">
          <w:rPr>
            <w:rFonts w:eastAsia="Times New Roman" w:cs="Times New Roman"/>
            <w:color w:val="000000"/>
            <w:szCs w:val="24"/>
          </w:rPr>
          <w:t xml:space="preserve"> </w:t>
        </w:r>
        <w:r w:rsidR="00867603" w:rsidRPr="00713057">
          <w:rPr>
            <w:rFonts w:eastAsia="Times New Roman" w:cs="Times New Roman"/>
            <w:color w:val="000000"/>
            <w:szCs w:val="24"/>
          </w:rPr>
          <w:t>appl</w:t>
        </w:r>
        <w:r w:rsidR="00867603">
          <w:rPr>
            <w:rFonts w:eastAsia="Times New Roman" w:cs="Times New Roman"/>
            <w:color w:val="000000"/>
            <w:szCs w:val="24"/>
          </w:rPr>
          <w:t>ied.</w:t>
        </w:r>
      </w:ins>
      <w:ins w:id="401" w:author="Rob Lindeman" w:date="2014-10-21T16:59:00Z">
        <w:r w:rsidR="004944EC">
          <w:rPr>
            <w:rFonts w:eastAsia="Times New Roman" w:cs="Times New Roman"/>
            <w:color w:val="000000"/>
            <w:szCs w:val="24"/>
          </w:rPr>
          <w:t xml:space="preserve"> </w:t>
        </w:r>
      </w:ins>
    </w:p>
    <w:p w14:paraId="20BA5819" w14:textId="77777777" w:rsidR="003B3BE0" w:rsidDel="004944EC" w:rsidRDefault="003B3BE0" w:rsidP="00A5476B">
      <w:pPr>
        <w:spacing w:after="0" w:line="240" w:lineRule="auto"/>
        <w:rPr>
          <w:del w:id="402" w:author="Rob Lindeman" w:date="2014-10-21T16:58:00Z"/>
          <w:rFonts w:eastAsia="Times New Roman" w:cs="Times New Roman"/>
          <w:color w:val="000000"/>
          <w:szCs w:val="24"/>
        </w:rPr>
      </w:pPr>
    </w:p>
    <w:p w14:paraId="27D27473" w14:textId="3AB21084" w:rsidR="00A5476B" w:rsidRPr="00713057" w:rsidRDefault="00E91D34" w:rsidP="00A5476B">
      <w:pPr>
        <w:spacing w:after="0" w:line="240" w:lineRule="auto"/>
        <w:rPr>
          <w:rFonts w:eastAsia="Times New Roman" w:cs="Times New Roman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Otherwise, </w:t>
      </w:r>
      <w:r w:rsidR="00713057" w:rsidRPr="00713057">
        <w:rPr>
          <w:rFonts w:eastAsia="Times New Roman" w:cs="Times New Roman"/>
          <w:color w:val="000000"/>
          <w:szCs w:val="24"/>
        </w:rPr>
        <w:t xml:space="preserve">it should be marked as a </w:t>
      </w:r>
      <w:r>
        <w:rPr>
          <w:rFonts w:eastAsia="Times New Roman" w:cs="Times New Roman"/>
          <w:color w:val="000000"/>
          <w:szCs w:val="24"/>
        </w:rPr>
        <w:t xml:space="preserve">dense </w:t>
      </w:r>
      <w:del w:id="403" w:author="Rob Lindeman" w:date="2014-10-21T17:05:00Z">
        <w:r w:rsidDel="006820BF">
          <w:rPr>
            <w:rFonts w:eastAsia="Times New Roman" w:cs="Times New Roman"/>
            <w:color w:val="000000"/>
            <w:szCs w:val="24"/>
          </w:rPr>
          <w:delText>grid</w:delText>
        </w:r>
      </w:del>
      <w:ins w:id="404" w:author="Rob Lindeman" w:date="2014-10-21T17:05:00Z">
        <w:r w:rsidR="006820BF">
          <w:rPr>
            <w:rFonts w:eastAsia="Times New Roman" w:cs="Times New Roman"/>
            <w:color w:val="000000"/>
            <w:szCs w:val="24"/>
          </w:rPr>
          <w:t>cell</w:t>
        </w:r>
      </w:ins>
      <w:r>
        <w:rPr>
          <w:rFonts w:eastAsia="Times New Roman" w:cs="Times New Roman"/>
          <w:color w:val="000000"/>
          <w:szCs w:val="24"/>
        </w:rPr>
        <w:t xml:space="preserve">, </w:t>
      </w:r>
      <w:ins w:id="405" w:author="Rob Lindeman" w:date="2014-10-21T16:59:00Z">
        <w:r w:rsidR="004944EC">
          <w:rPr>
            <w:rFonts w:eastAsia="Times New Roman" w:cs="Times New Roman"/>
            <w:color w:val="000000"/>
            <w:szCs w:val="24"/>
          </w:rPr>
          <w:t xml:space="preserve">and </w:t>
        </w:r>
      </w:ins>
      <w:r w:rsidR="00A5476B" w:rsidRPr="00A5476B">
        <w:rPr>
          <w:rFonts w:eastAsia="Times New Roman" w:cs="Times New Roman"/>
          <w:color w:val="000000"/>
          <w:szCs w:val="24"/>
        </w:rPr>
        <w:t xml:space="preserve">we </w:t>
      </w:r>
      <w:del w:id="406" w:author="Rob Lindeman" w:date="2014-10-21T16:59:00Z">
        <w:r w:rsidR="003777EC" w:rsidDel="004944EC">
          <w:rPr>
            <w:rFonts w:eastAsia="Times New Roman" w:cs="Times New Roman"/>
            <w:color w:val="000000"/>
            <w:szCs w:val="24"/>
          </w:rPr>
          <w:delText>will</w:delText>
        </w:r>
        <w:r w:rsidR="00A5476B" w:rsidRPr="00A5476B" w:rsidDel="004944EC">
          <w:rPr>
            <w:rFonts w:eastAsia="Times New Roman" w:cs="Times New Roman"/>
            <w:color w:val="000000"/>
            <w:szCs w:val="24"/>
          </w:rPr>
          <w:delText xml:space="preserve"> </w:delText>
        </w:r>
      </w:del>
      <w:r w:rsidR="00A5476B" w:rsidRPr="00A5476B">
        <w:rPr>
          <w:rFonts w:eastAsia="Times New Roman" w:cs="Times New Roman"/>
          <w:color w:val="000000"/>
          <w:szCs w:val="24"/>
        </w:rPr>
        <w:t>refine the crowd information by minimizing the inter-group collision energy descri</w:t>
      </w:r>
      <w:ins w:id="407" w:author="Rob Lindeman" w:date="2014-10-21T16:59:00Z">
        <w:r w:rsidR="004944EC">
          <w:rPr>
            <w:rFonts w:eastAsia="Times New Roman" w:cs="Times New Roman"/>
            <w:color w:val="000000"/>
            <w:szCs w:val="24"/>
          </w:rPr>
          <w:t>bed</w:t>
        </w:r>
      </w:ins>
      <w:del w:id="408" w:author="Rob Lindeman" w:date="2014-10-21T16:59:00Z">
        <w:r w:rsidR="00A5476B" w:rsidRPr="00A5476B" w:rsidDel="004944EC">
          <w:rPr>
            <w:rFonts w:eastAsia="Times New Roman" w:cs="Times New Roman"/>
            <w:color w:val="000000"/>
            <w:szCs w:val="24"/>
          </w:rPr>
          <w:delText>ption</w:delText>
        </w:r>
      </w:del>
      <w:r w:rsidR="00A5476B" w:rsidRPr="00A5476B">
        <w:rPr>
          <w:rFonts w:eastAsia="Times New Roman" w:cs="Times New Roman"/>
          <w:color w:val="000000"/>
          <w:szCs w:val="24"/>
        </w:rPr>
        <w:t xml:space="preserve"> in (\S\</w:t>
      </w:r>
      <w:proofErr w:type="gramStart"/>
      <w:r w:rsidR="00A5476B" w:rsidRPr="00A5476B">
        <w:rPr>
          <w:rFonts w:eastAsia="Times New Roman" w:cs="Times New Roman"/>
          <w:color w:val="000000"/>
          <w:szCs w:val="24"/>
        </w:rPr>
        <w:t>ref{</w:t>
      </w:r>
      <w:proofErr w:type="gramEnd"/>
      <w:r w:rsidR="00A5476B" w:rsidRPr="00A5476B">
        <w:rPr>
          <w:rFonts w:eastAsia="Times New Roman" w:cs="Times New Roman"/>
          <w:color w:val="000000"/>
          <w:szCs w:val="24"/>
        </w:rPr>
        <w:t>section:4.1} and \S\ref{section:4.2}).</w:t>
      </w:r>
      <w:r w:rsidR="00713057">
        <w:rPr>
          <w:rFonts w:eastAsia="Times New Roman" w:cs="Times New Roman"/>
          <w:szCs w:val="24"/>
        </w:rPr>
        <w:t xml:space="preserve"> </w:t>
      </w:r>
      <w:r w:rsidR="00A5476B" w:rsidRPr="00A5476B">
        <w:rPr>
          <w:rFonts w:eastAsia="Times New Roman" w:cs="Times New Roman"/>
          <w:color w:val="000000"/>
          <w:szCs w:val="24"/>
        </w:rPr>
        <w:t xml:space="preserve">Then, the density </w:t>
      </w:r>
      <m:oMath>
        <m:r>
          <w:rPr>
            <w:rFonts w:ascii="Cambria Math" w:eastAsia="Times New Roman" w:hAnsi="Cambria Math" w:cs="Times New Roman"/>
            <w:color w:val="000000"/>
            <w:szCs w:val="24"/>
          </w:rPr>
          <m:t>ρ</m:t>
        </m:r>
        <m:d>
          <m:dPr>
            <m:ctrlPr>
              <w:rPr>
                <w:rFonts w:ascii="Cambria Math" w:eastAsia="Times New Roman" w:hAnsi="Cambria Math" w:cs="Times New Roman"/>
                <w:i/>
                <w:color w:val="000000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0000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/>
                    <w:szCs w:val="24"/>
                  </w:rPr>
                  <m:t>i</m:t>
                </m:r>
              </m:sub>
            </m:sSub>
          </m:e>
        </m:d>
      </m:oMath>
      <w:r w:rsidR="00A5476B" w:rsidRPr="00A5476B">
        <w:rPr>
          <w:rFonts w:eastAsia="Times New Roman" w:cs="Times New Roman"/>
          <w:color w:val="000000"/>
          <w:szCs w:val="24"/>
        </w:rPr>
        <w:t xml:space="preserve"> and velocity </w:t>
      </w:r>
      <m:oMath>
        <m:r>
          <m:rPr>
            <m:sty m:val="bi"/>
          </m:rPr>
          <w:rPr>
            <w:rFonts w:ascii="Cambria Math" w:eastAsia="Times New Roman" w:hAnsi="Cambria Math" w:cs="Times New Roman"/>
            <w:color w:val="000000"/>
            <w:szCs w:val="24"/>
          </w:rPr>
          <m:t>v</m:t>
        </m:r>
        <m:d>
          <m:dPr>
            <m:ctrlPr>
              <w:rPr>
                <w:rFonts w:ascii="Cambria Math" w:eastAsia="Times New Roman" w:hAnsi="Cambria Math" w:cs="Times New Roman"/>
                <w:i/>
                <w:color w:val="000000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0000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/>
                    <w:szCs w:val="24"/>
                  </w:rPr>
                  <m:t>i</m:t>
                </m:r>
              </m:sub>
            </m:sSub>
          </m:e>
        </m:d>
      </m:oMath>
      <w:r w:rsidR="00A5476B" w:rsidRPr="00A5476B">
        <w:rPr>
          <w:rFonts w:eastAsia="Times New Roman" w:cs="Times New Roman"/>
          <w:color w:val="000000"/>
          <w:szCs w:val="24"/>
        </w:rPr>
        <w:t xml:space="preserve"> at </w:t>
      </w:r>
      <w:ins w:id="409" w:author="Rob Lindeman" w:date="2014-10-21T16:59:00Z">
        <w:r w:rsidR="004944EC">
          <w:rPr>
            <w:rFonts w:eastAsia="Times New Roman" w:cs="Times New Roman"/>
            <w:color w:val="000000"/>
            <w:szCs w:val="24"/>
          </w:rPr>
          <w:t xml:space="preserve">the </w:t>
        </w:r>
      </w:ins>
      <w:r w:rsidR="00A5476B" w:rsidRPr="00A5476B">
        <w:rPr>
          <w:rFonts w:eastAsia="Times New Roman" w:cs="Times New Roman"/>
          <w:color w:val="000000"/>
          <w:szCs w:val="24"/>
        </w:rPr>
        <w:t xml:space="preserve">agent position can be interpolated from </w:t>
      </w:r>
      <w:del w:id="410" w:author="Rob Lindeman" w:date="2014-10-21T17:05:00Z">
        <w:r w:rsidR="00A5476B" w:rsidRPr="00A5476B" w:rsidDel="006820BF">
          <w:rPr>
            <w:rFonts w:eastAsia="Times New Roman" w:cs="Times New Roman"/>
            <w:color w:val="000000"/>
            <w:szCs w:val="24"/>
          </w:rPr>
          <w:delText xml:space="preserve">grid </w:delText>
        </w:r>
      </w:del>
      <w:ins w:id="411" w:author="Rob Lindeman" w:date="2014-10-21T17:05:00Z">
        <w:r w:rsidR="006820BF">
          <w:rPr>
            <w:rFonts w:eastAsia="Times New Roman" w:cs="Times New Roman"/>
            <w:color w:val="000000"/>
            <w:szCs w:val="24"/>
          </w:rPr>
          <w:t>cell</w:t>
        </w:r>
        <w:r w:rsidR="006820BF" w:rsidRPr="00A5476B">
          <w:rPr>
            <w:rFonts w:eastAsia="Times New Roman" w:cs="Times New Roman"/>
            <w:color w:val="000000"/>
            <w:szCs w:val="24"/>
          </w:rPr>
          <w:t xml:space="preserve"> </w:t>
        </w:r>
      </w:ins>
      <w:r w:rsidR="00A5476B" w:rsidRPr="00A5476B">
        <w:rPr>
          <w:rFonts w:eastAsia="Times New Roman" w:cs="Times New Roman"/>
          <w:color w:val="000000"/>
          <w:szCs w:val="24"/>
        </w:rPr>
        <w:t xml:space="preserve">density and </w:t>
      </w:r>
      <w:del w:id="412" w:author="Rob Lindeman" w:date="2014-10-21T17:05:00Z">
        <w:r w:rsidR="00A5476B" w:rsidRPr="00A5476B" w:rsidDel="006820BF">
          <w:rPr>
            <w:rFonts w:eastAsia="Times New Roman" w:cs="Times New Roman"/>
            <w:color w:val="000000"/>
            <w:szCs w:val="24"/>
          </w:rPr>
          <w:delText xml:space="preserve">grid </w:delText>
        </w:r>
      </w:del>
      <w:ins w:id="413" w:author="Rob Lindeman" w:date="2014-10-21T17:05:00Z">
        <w:r w:rsidR="006820BF">
          <w:rPr>
            <w:rFonts w:eastAsia="Times New Roman" w:cs="Times New Roman"/>
            <w:color w:val="000000"/>
            <w:szCs w:val="24"/>
          </w:rPr>
          <w:t>cell</w:t>
        </w:r>
        <w:r w:rsidR="006820BF" w:rsidRPr="00A5476B">
          <w:rPr>
            <w:rFonts w:eastAsia="Times New Roman" w:cs="Times New Roman"/>
            <w:color w:val="000000"/>
            <w:szCs w:val="24"/>
          </w:rPr>
          <w:t xml:space="preserve"> </w:t>
        </w:r>
      </w:ins>
      <w:r w:rsidR="00A5476B" w:rsidRPr="00A5476B">
        <w:rPr>
          <w:rFonts w:eastAsia="Times New Roman" w:cs="Times New Roman"/>
          <w:color w:val="000000"/>
          <w:szCs w:val="24"/>
        </w:rPr>
        <w:t xml:space="preserve">velocity </w:t>
      </w:r>
      <w:del w:id="414" w:author="Rob Lindeman" w:date="2014-10-21T16:59:00Z">
        <w:r w:rsidR="00A5476B" w:rsidRPr="00A5476B" w:rsidDel="004944EC">
          <w:rPr>
            <w:rFonts w:eastAsia="Times New Roman" w:cs="Times New Roman"/>
            <w:color w:val="000000"/>
            <w:szCs w:val="24"/>
          </w:rPr>
          <w:delText>with the</w:delText>
        </w:r>
      </w:del>
      <w:ins w:id="415" w:author="Rob Lindeman" w:date="2014-10-21T16:59:00Z">
        <w:r w:rsidR="004944EC">
          <w:rPr>
            <w:rFonts w:eastAsia="Times New Roman" w:cs="Times New Roman"/>
            <w:color w:val="000000"/>
            <w:szCs w:val="24"/>
          </w:rPr>
          <w:t>using</w:t>
        </w:r>
      </w:ins>
      <w:r w:rsidR="00A5476B" w:rsidRPr="00A5476B">
        <w:rPr>
          <w:rFonts w:eastAsia="Times New Roman" w:cs="Times New Roman"/>
          <w:color w:val="000000"/>
          <w:szCs w:val="24"/>
        </w:rPr>
        <w:t xml:space="preserve"> </w:t>
      </w:r>
      <w:ins w:id="416" w:author="Rob Lindeman" w:date="2014-10-21T17:00:00Z">
        <w:r w:rsidR="004944EC">
          <w:rPr>
            <w:rFonts w:eastAsia="Times New Roman" w:cs="Times New Roman"/>
            <w:color w:val="000000"/>
            <w:szCs w:val="24"/>
          </w:rPr>
          <w:t xml:space="preserve">the </w:t>
        </w:r>
      </w:ins>
      <w:r w:rsidR="002A6F28">
        <w:rPr>
          <w:rFonts w:cs="Times New Roman" w:hint="eastAsia"/>
          <w:color w:val="000000"/>
          <w:szCs w:val="24"/>
        </w:rPr>
        <w:t>bilinear interpolation</w:t>
      </w:r>
      <w:r w:rsidR="00A5476B" w:rsidRPr="00A5476B">
        <w:rPr>
          <w:rFonts w:eastAsia="Times New Roman" w:cs="Times New Roman"/>
          <w:color w:val="000000"/>
          <w:szCs w:val="24"/>
        </w:rPr>
        <w:t xml:space="preserve"> mentioned in \</w:t>
      </w:r>
      <w:proofErr w:type="gramStart"/>
      <w:r w:rsidR="00A5476B" w:rsidRPr="00A5476B">
        <w:rPr>
          <w:rFonts w:eastAsia="Times New Roman" w:cs="Times New Roman"/>
          <w:color w:val="000000"/>
          <w:szCs w:val="24"/>
        </w:rPr>
        <w:t>cite{</w:t>
      </w:r>
      <w:proofErr w:type="gramEnd"/>
      <w:r w:rsidR="00A5476B" w:rsidRPr="00A5476B">
        <w:rPr>
          <w:rFonts w:eastAsia="Times New Roman" w:cs="Times New Roman"/>
          <w:color w:val="000000"/>
          <w:szCs w:val="24"/>
        </w:rPr>
        <w:t>Treuille:2006}. We can get the final velocity of each agent by interpolat</w:t>
      </w:r>
      <w:ins w:id="417" w:author="Rob Lindeman" w:date="2014-10-21T17:00:00Z">
        <w:r w:rsidR="004623D8">
          <w:rPr>
            <w:rFonts w:eastAsia="Times New Roman" w:cs="Times New Roman"/>
            <w:color w:val="000000"/>
            <w:szCs w:val="24"/>
          </w:rPr>
          <w:t>ing</w:t>
        </w:r>
      </w:ins>
      <w:del w:id="418" w:author="Rob Lindeman" w:date="2014-10-21T17:00:00Z">
        <w:r w:rsidR="00A5476B" w:rsidRPr="00A5476B" w:rsidDel="004623D8">
          <w:rPr>
            <w:rFonts w:eastAsia="Times New Roman" w:cs="Times New Roman"/>
            <w:color w:val="000000"/>
            <w:szCs w:val="24"/>
          </w:rPr>
          <w:delText>ion</w:delText>
        </w:r>
      </w:del>
      <w:r w:rsidR="00A5476B" w:rsidRPr="00A5476B">
        <w:rPr>
          <w:rFonts w:eastAsia="Times New Roman" w:cs="Times New Roman"/>
          <w:color w:val="000000"/>
          <w:szCs w:val="24"/>
        </w:rPr>
        <w:t xml:space="preserve"> between the continuum velocity </w:t>
      </w:r>
      <m:oMath>
        <m:r>
          <m:rPr>
            <m:sty m:val="bi"/>
          </m:rPr>
          <w:rPr>
            <w:rFonts w:ascii="Cambria Math" w:eastAsia="Times New Roman" w:hAnsi="Cambria Math" w:cs="Times New Roman"/>
            <w:color w:val="000000"/>
            <w:szCs w:val="24"/>
          </w:rPr>
          <m:t>v</m:t>
        </m:r>
        <m:d>
          <m:dPr>
            <m:ctrlPr>
              <w:rPr>
                <w:rFonts w:ascii="Cambria Math" w:eastAsia="Times New Roman" w:hAnsi="Cambria Math" w:cs="Times New Roman"/>
                <w:i/>
                <w:color w:val="000000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0000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/>
                    <w:szCs w:val="24"/>
                  </w:rPr>
                  <m:t>i</m:t>
                </m:r>
              </m:sub>
            </m:sSub>
          </m:e>
        </m:d>
      </m:oMath>
      <w:r w:rsidR="00EB6538" w:rsidRPr="00A5476B">
        <w:rPr>
          <w:rFonts w:eastAsia="Times New Roman" w:cs="Times New Roman"/>
          <w:color w:val="000000"/>
          <w:szCs w:val="24"/>
        </w:rPr>
        <w:t xml:space="preserve"> </w:t>
      </w:r>
      <w:del w:id="419" w:author="Rob Lindeman" w:date="2014-10-21T17:00:00Z">
        <w:r w:rsidR="00A5476B" w:rsidRPr="00A5476B" w:rsidDel="004623D8">
          <w:rPr>
            <w:rFonts w:eastAsia="Times New Roman" w:cs="Times New Roman"/>
            <w:color w:val="000000"/>
            <w:szCs w:val="24"/>
          </w:rPr>
          <w:delText xml:space="preserve"> </w:delText>
        </w:r>
      </w:del>
      <w:r w:rsidR="00A5476B" w:rsidRPr="00A5476B">
        <w:rPr>
          <w:rFonts w:eastAsia="Times New Roman" w:cs="Times New Roman"/>
          <w:color w:val="000000"/>
          <w:szCs w:val="24"/>
        </w:rPr>
        <w:t xml:space="preserve">and the agent's </w:t>
      </w:r>
      <w:r w:rsidR="00EB6538" w:rsidRPr="00A5476B">
        <w:rPr>
          <w:rFonts w:eastAsia="Times New Roman" w:cs="Times New Roman"/>
          <w:color w:val="000000"/>
          <w:szCs w:val="24"/>
        </w:rPr>
        <w:t>preferred</w:t>
      </w:r>
      <w:r w:rsidR="00A5476B" w:rsidRPr="00A5476B">
        <w:rPr>
          <w:rFonts w:eastAsia="Times New Roman" w:cs="Times New Roman"/>
          <w:color w:val="000000"/>
          <w:szCs w:val="24"/>
        </w:rPr>
        <w:t xml:space="preserve"> velocity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4"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Cs w:val="24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0000"/>
                    <w:szCs w:val="24"/>
                  </w:rPr>
                  <m:t>v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color w:val="000000"/>
                <w:szCs w:val="24"/>
              </w:rPr>
              <m:t>i</m:t>
            </m:r>
          </m:sub>
        </m:sSub>
      </m:oMath>
      <w:r w:rsidR="00A5476B" w:rsidRPr="00A5476B">
        <w:rPr>
          <w:rFonts w:eastAsia="Times New Roman" w:cs="Times New Roman"/>
          <w:color w:val="000000"/>
          <w:szCs w:val="24"/>
        </w:rPr>
        <w:t>, depending on the crowd density</w:t>
      </w:r>
      <w:r w:rsidR="008905F3">
        <w:rPr>
          <w:rFonts w:eastAsia="Times New Roman" w:cs="Times New Roman"/>
          <w:color w:val="000000"/>
          <w:szCs w:val="24"/>
        </w:rPr>
        <w:t xml:space="preserve"> </w:t>
      </w:r>
      <m:oMath>
        <m:r>
          <w:rPr>
            <w:rFonts w:ascii="Cambria Math" w:eastAsia="Times New Roman" w:hAnsi="Cambria Math" w:cs="Times New Roman"/>
            <w:color w:val="000000"/>
            <w:szCs w:val="24"/>
          </w:rPr>
          <m:t>ρ</m:t>
        </m:r>
        <m:d>
          <m:dPr>
            <m:ctrlPr>
              <w:rPr>
                <w:rFonts w:ascii="Cambria Math" w:eastAsia="Times New Roman" w:hAnsi="Cambria Math" w:cs="Times New Roman"/>
                <w:i/>
                <w:color w:val="000000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0000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/>
                    <w:szCs w:val="24"/>
                  </w:rPr>
                  <m:t>i</m:t>
                </m:r>
              </m:sub>
            </m:sSub>
          </m:e>
        </m:d>
      </m:oMath>
      <w:del w:id="420" w:author="Rob Lindeman" w:date="2014-10-21T17:05:00Z">
        <w:r w:rsidR="008905F3" w:rsidRPr="00A5476B" w:rsidDel="006820BF">
          <w:rPr>
            <w:rFonts w:eastAsia="Times New Roman" w:cs="Times New Roman"/>
            <w:color w:val="000000"/>
            <w:szCs w:val="24"/>
          </w:rPr>
          <w:delText xml:space="preserve"> </w:delText>
        </w:r>
      </w:del>
      <w:r w:rsidR="00A5476B" w:rsidRPr="00A5476B">
        <w:rPr>
          <w:rFonts w:eastAsia="Times New Roman" w:cs="Times New Roman"/>
          <w:color w:val="000000"/>
          <w:szCs w:val="24"/>
        </w:rPr>
        <w:t xml:space="preserve"> at its location:</w:t>
      </w:r>
    </w:p>
    <w:p w14:paraId="4FCA308D" w14:textId="77777777" w:rsidR="00366229" w:rsidRDefault="0088551A" w:rsidP="00A5476B">
      <w:pPr>
        <w:spacing w:after="0" w:line="240" w:lineRule="auto"/>
        <w:rPr>
          <w:rFonts w:eastAsia="Times New Roman" w:cs="Times New Roman"/>
          <w:szCs w:val="24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000000"/>
                  <w:szCs w:val="24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Cs w:val="24"/>
                </w:rPr>
                <m:t>i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Cs w:val="24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Cs w:val="24"/>
                </w:rPr>
              </m:ctrlPr>
            </m:sSubPr>
            <m:e>
              <m:acc>
                <m:accPr>
                  <m:chr m:val="̃"/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Cs w:val="24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000000"/>
                      <w:szCs w:val="24"/>
                    </w:rPr>
                    <m:t>v</m:t>
                  </m:r>
                </m:e>
              </m:acc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Cs w:val="24"/>
                </w:rPr>
                <m:t>i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Cs w:val="24"/>
            </w:rPr>
            <m:t>+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000000"/>
                  <w:szCs w:val="24"/>
                </w:rPr>
                <m:t>ρ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color w:val="000000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Cs w:val="24"/>
                        </w:rPr>
                        <m:t>i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Cs w:val="24"/>
                    </w:rPr>
                    <m:t>ρ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Cs w:val="24"/>
                    </w:rPr>
                    <m:t>max</m:t>
                  </m:r>
                </m:sub>
              </m:sSub>
            </m:den>
          </m:f>
          <m:d>
            <m:dPr>
              <m:ctrlPr>
                <w:rPr>
                  <w:rFonts w:ascii="Cambria Math" w:eastAsia="Times New Roman" w:hAnsi="Cambria Math" w:cs="Times New Roman"/>
                  <w:i/>
                  <w:color w:val="000000"/>
                  <w:szCs w:val="24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="Times New Roman" w:hAnsi="Cambria Math" w:cs="Times New Roman"/>
                      <w:b/>
                      <w:i/>
                      <w:color w:val="000000"/>
                      <w:szCs w:val="24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000000"/>
                      <w:szCs w:val="24"/>
                    </w:rPr>
                    <m:t>v</m:t>
                  </m:r>
                </m:e>
              </m:acc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color w:val="000000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Cs w:val="24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eastAsia="Times New Roman" w:hAnsi="Cambria Math" w:cs="Times New Roman"/>
                  <w:color w:val="000000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Cs w:val="24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Cs w:val="24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color w:val="000000"/>
                          <w:szCs w:val="24"/>
                        </w:rPr>
                        <m:t>v</m:t>
                      </m:r>
                    </m:e>
                  </m:acc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Cs w:val="24"/>
                    </w:rPr>
                    <m:t>i</m:t>
                  </m:r>
                </m:sub>
              </m:sSub>
            </m:e>
          </m:d>
        </m:oMath>
      </m:oMathPara>
    </w:p>
    <w:p w14:paraId="1AB563B9" w14:textId="77777777" w:rsidR="00B57A0B" w:rsidRPr="00A5476B" w:rsidRDefault="00B57A0B" w:rsidP="00A5476B">
      <w:pPr>
        <w:spacing w:after="0" w:line="240" w:lineRule="auto"/>
        <w:rPr>
          <w:rFonts w:eastAsia="Times New Roman" w:cs="Times New Roman"/>
          <w:szCs w:val="24"/>
        </w:rPr>
      </w:pPr>
    </w:p>
    <w:p w14:paraId="3BBF6329" w14:textId="77777777" w:rsidR="00A1103F" w:rsidRDefault="00A1103F" w:rsidP="00A1103F">
      <w:pPr>
        <w:pStyle w:val="Heading2"/>
      </w:pPr>
      <w:r w:rsidRPr="00A1103F">
        <w:lastRenderedPageBreak/>
        <w:t>Overview of the pipeline </w:t>
      </w:r>
    </w:p>
    <w:p w14:paraId="384BE327" w14:textId="0FADBCD7" w:rsidR="0097648E" w:rsidRPr="0097648E" w:rsidRDefault="0097648E" w:rsidP="0097648E">
      <w:pPr>
        <w:spacing w:line="240" w:lineRule="auto"/>
        <w:rPr>
          <w:rFonts w:eastAsia="Times New Roman" w:cs="Times New Roman"/>
          <w:szCs w:val="24"/>
        </w:rPr>
      </w:pPr>
      <w:r w:rsidRPr="0097648E">
        <w:rPr>
          <w:rFonts w:eastAsia="Times New Roman" w:cs="Times New Roman"/>
          <w:color w:val="000000"/>
          <w:szCs w:val="24"/>
        </w:rPr>
        <w:t xml:space="preserve">The </w:t>
      </w:r>
      <w:ins w:id="421" w:author="Rob Lindeman" w:date="2014-10-21T17:01:00Z">
        <w:r w:rsidR="004623D8">
          <w:rPr>
            <w:rFonts w:eastAsia="Times New Roman" w:cs="Times New Roman"/>
            <w:color w:val="000000"/>
            <w:szCs w:val="24"/>
          </w:rPr>
          <w:t xml:space="preserve">computation </w:t>
        </w:r>
      </w:ins>
      <w:r w:rsidRPr="0097648E">
        <w:rPr>
          <w:rFonts w:eastAsia="Times New Roman" w:cs="Times New Roman"/>
          <w:color w:val="000000"/>
          <w:szCs w:val="24"/>
        </w:rPr>
        <w:t>pipeline of our hybrid framework can be summarized as follow</w:t>
      </w:r>
      <w:ins w:id="422" w:author="Rob Lindeman" w:date="2014-10-21T17:01:00Z">
        <w:r w:rsidR="004623D8">
          <w:rPr>
            <w:rFonts w:eastAsia="Times New Roman" w:cs="Times New Roman"/>
            <w:color w:val="000000"/>
            <w:szCs w:val="24"/>
          </w:rPr>
          <w:t>s</w:t>
        </w:r>
      </w:ins>
      <w:r w:rsidRPr="0097648E">
        <w:rPr>
          <w:rFonts w:eastAsia="Times New Roman" w:cs="Times New Roman"/>
          <w:color w:val="000000"/>
          <w:szCs w:val="24"/>
        </w:rPr>
        <w:t>:</w:t>
      </w:r>
    </w:p>
    <w:p w14:paraId="52561F0A" w14:textId="5573BC10" w:rsidR="00554A8A" w:rsidRDefault="00554A8A" w:rsidP="0097648E">
      <w:pPr>
        <w:numPr>
          <w:ilvl w:val="0"/>
          <w:numId w:val="3"/>
        </w:numPr>
        <w:spacing w:line="240" w:lineRule="auto"/>
        <w:textAlignment w:val="baseline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Compute a preferred velocity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4"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Cs w:val="24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0000"/>
                    <w:szCs w:val="24"/>
                  </w:rPr>
                  <m:t>v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color w:val="000000"/>
                <w:szCs w:val="24"/>
              </w:rPr>
              <m:t>i</m:t>
            </m:r>
          </m:sub>
        </m:sSub>
      </m:oMath>
      <w:r>
        <w:rPr>
          <w:rFonts w:eastAsia="Times New Roman" w:cs="Times New Roman"/>
          <w:color w:val="000000"/>
          <w:szCs w:val="24"/>
        </w:rPr>
        <w:t xml:space="preserve"> for each agent </w:t>
      </w:r>
      <w:ins w:id="423" w:author="Rob Lindeman" w:date="2014-10-21T17:01:00Z">
        <w:r w:rsidR="004623D8">
          <w:rPr>
            <w:rFonts w:eastAsia="Times New Roman" w:cs="Times New Roman"/>
            <w:color w:val="000000"/>
            <w:szCs w:val="24"/>
          </w:rPr>
          <w:t>using the</w:t>
        </w:r>
      </w:ins>
      <w:del w:id="424" w:author="Rob Lindeman" w:date="2014-10-21T17:01:00Z">
        <w:r w:rsidDel="004623D8">
          <w:rPr>
            <w:rFonts w:eastAsia="Times New Roman" w:cs="Times New Roman"/>
            <w:color w:val="000000"/>
            <w:szCs w:val="24"/>
          </w:rPr>
          <w:delText>by</w:delText>
        </w:r>
      </w:del>
      <w:r>
        <w:rPr>
          <w:rFonts w:eastAsia="Times New Roman" w:cs="Times New Roman"/>
          <w:color w:val="000000"/>
          <w:szCs w:val="24"/>
        </w:rPr>
        <w:t xml:space="preserve"> Navigation Mesh</w:t>
      </w:r>
    </w:p>
    <w:p w14:paraId="4CF1B499" w14:textId="396F859D" w:rsidR="0097648E" w:rsidRDefault="00554A8A" w:rsidP="0097648E">
      <w:pPr>
        <w:numPr>
          <w:ilvl w:val="0"/>
          <w:numId w:val="3"/>
        </w:numPr>
        <w:spacing w:line="240" w:lineRule="auto"/>
        <w:textAlignment w:val="baseline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D</w:t>
      </w:r>
      <w:r w:rsidR="0097648E" w:rsidRPr="0097648E">
        <w:rPr>
          <w:rFonts w:eastAsia="Times New Roman" w:cs="Times New Roman"/>
          <w:color w:val="000000"/>
          <w:szCs w:val="24"/>
        </w:rPr>
        <w:t xml:space="preserve">ivide </w:t>
      </w:r>
      <w:r>
        <w:rPr>
          <w:rFonts w:eastAsia="Times New Roman" w:cs="Times New Roman"/>
          <w:color w:val="000000"/>
          <w:szCs w:val="24"/>
        </w:rPr>
        <w:t>our scene into uniform</w:t>
      </w:r>
      <w:ins w:id="425" w:author="Rob Lindeman" w:date="2014-10-21T17:02:00Z">
        <w:r w:rsidR="004623D8">
          <w:rPr>
            <w:rFonts w:eastAsia="Times New Roman" w:cs="Times New Roman"/>
            <w:color w:val="000000"/>
            <w:szCs w:val="24"/>
          </w:rPr>
          <w:t>-</w:t>
        </w:r>
      </w:ins>
      <w:del w:id="426" w:author="Rob Lindeman" w:date="2014-10-21T17:02:00Z">
        <w:r w:rsidDel="004623D8">
          <w:rPr>
            <w:rFonts w:eastAsia="Times New Roman" w:cs="Times New Roman"/>
            <w:color w:val="000000"/>
            <w:szCs w:val="24"/>
          </w:rPr>
          <w:delText xml:space="preserve"> </w:delText>
        </w:r>
      </w:del>
      <w:r>
        <w:rPr>
          <w:rFonts w:eastAsia="Times New Roman" w:cs="Times New Roman"/>
          <w:color w:val="000000"/>
          <w:szCs w:val="24"/>
        </w:rPr>
        <w:t>size</w:t>
      </w:r>
      <w:ins w:id="427" w:author="Rob Lindeman" w:date="2014-10-21T17:02:00Z">
        <w:r w:rsidR="004623D8">
          <w:rPr>
            <w:rFonts w:eastAsia="Times New Roman" w:cs="Times New Roman"/>
            <w:color w:val="000000"/>
            <w:szCs w:val="24"/>
          </w:rPr>
          <w:t>d</w:t>
        </w:r>
      </w:ins>
      <w:r>
        <w:rPr>
          <w:rFonts w:eastAsia="Times New Roman" w:cs="Times New Roman"/>
          <w:color w:val="000000"/>
          <w:szCs w:val="24"/>
        </w:rPr>
        <w:t xml:space="preserve"> 2D grid</w:t>
      </w:r>
      <w:ins w:id="428" w:author="Rob Lindeman" w:date="2014-10-21T17:03:00Z">
        <w:r w:rsidR="006820BF">
          <w:rPr>
            <w:rFonts w:eastAsia="Times New Roman" w:cs="Times New Roman"/>
            <w:color w:val="000000"/>
            <w:szCs w:val="24"/>
          </w:rPr>
          <w:t>-cells</w:t>
        </w:r>
      </w:ins>
      <w:del w:id="429" w:author="Rob Lindeman" w:date="2014-10-21T17:03:00Z">
        <w:r w:rsidDel="006820BF">
          <w:rPr>
            <w:rFonts w:eastAsia="Times New Roman" w:cs="Times New Roman"/>
            <w:color w:val="000000"/>
            <w:szCs w:val="24"/>
          </w:rPr>
          <w:delText>s</w:delText>
        </w:r>
      </w:del>
      <w:r>
        <w:rPr>
          <w:rFonts w:eastAsia="Times New Roman" w:cs="Times New Roman"/>
          <w:color w:val="000000"/>
          <w:szCs w:val="24"/>
        </w:rPr>
        <w:t xml:space="preserve"> from the top view</w:t>
      </w:r>
      <w:del w:id="430" w:author="Rob Lindeman" w:date="2014-10-21T17:02:00Z">
        <w:r w:rsidDel="004623D8">
          <w:rPr>
            <w:rFonts w:eastAsia="Times New Roman" w:cs="Times New Roman"/>
            <w:color w:val="000000"/>
            <w:szCs w:val="24"/>
          </w:rPr>
          <w:delText>.</w:delText>
        </w:r>
      </w:del>
    </w:p>
    <w:p w14:paraId="6FAA35FC" w14:textId="0ECB7FF7" w:rsidR="0098494B" w:rsidRDefault="0098494B" w:rsidP="0097648E">
      <w:pPr>
        <w:numPr>
          <w:ilvl w:val="0"/>
          <w:numId w:val="3"/>
        </w:numPr>
        <w:spacing w:line="240" w:lineRule="auto"/>
        <w:textAlignment w:val="baseline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Compute </w:t>
      </w:r>
      <w:ins w:id="431" w:author="Rob Lindeman" w:date="2014-10-21T17:02:00Z">
        <w:r w:rsidR="004623D8">
          <w:rPr>
            <w:rFonts w:eastAsia="Times New Roman" w:cs="Times New Roman"/>
            <w:color w:val="000000"/>
            <w:szCs w:val="24"/>
          </w:rPr>
          <w:t xml:space="preserve">the </w:t>
        </w:r>
      </w:ins>
      <w:r w:rsidRPr="00A5476B">
        <w:rPr>
          <w:rFonts w:eastAsia="Times New Roman" w:cs="Times New Roman"/>
          <w:color w:val="000000"/>
          <w:szCs w:val="24"/>
        </w:rPr>
        <w:t xml:space="preserve">density </w:t>
      </w:r>
      <m:oMath>
        <m:r>
          <w:rPr>
            <w:rFonts w:ascii="Cambria Math" w:eastAsia="Times New Roman" w:hAnsi="Cambria Math" w:cs="Times New Roman"/>
            <w:color w:val="000000"/>
            <w:szCs w:val="24"/>
          </w:rPr>
          <m:t>ρ</m:t>
        </m:r>
      </m:oMath>
      <w:r w:rsidR="00093B7B">
        <w:rPr>
          <w:rFonts w:eastAsia="Times New Roman" w:cs="Times New Roman"/>
          <w:color w:val="000000"/>
          <w:szCs w:val="24"/>
        </w:rPr>
        <w:t xml:space="preserve">, </w:t>
      </w:r>
      <w:r w:rsidRPr="00A5476B">
        <w:rPr>
          <w:rFonts w:eastAsia="Times New Roman" w:cs="Times New Roman"/>
          <w:color w:val="000000"/>
          <w:szCs w:val="24"/>
        </w:rPr>
        <w:t xml:space="preserve">velocity </w:t>
      </w:r>
      <m:oMath>
        <m:acc>
          <m:accPr>
            <m:chr m:val="̅"/>
            <m:ctrlPr>
              <w:rPr>
                <w:rFonts w:ascii="Cambria Math" w:eastAsia="Times New Roman" w:hAnsi="Cambria Math" w:cs="Times New Roman"/>
                <w:i/>
                <w:color w:val="000000"/>
                <w:szCs w:val="24"/>
              </w:rPr>
            </m:ctrlPr>
          </m:acc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000000"/>
                <w:szCs w:val="24"/>
              </w:rPr>
              <m:t>v</m:t>
            </m:r>
          </m:e>
        </m:acc>
      </m:oMath>
      <w:r>
        <w:rPr>
          <w:rFonts w:eastAsia="Times New Roman" w:cs="Times New Roman"/>
          <w:color w:val="000000"/>
          <w:szCs w:val="24"/>
        </w:rPr>
        <w:t xml:space="preserve"> </w:t>
      </w:r>
      <w:r w:rsidR="00093B7B">
        <w:rPr>
          <w:rFonts w:eastAsia="Times New Roman" w:cs="Times New Roman"/>
          <w:color w:val="000000"/>
          <w:szCs w:val="24"/>
        </w:rPr>
        <w:t xml:space="preserve">and personal traits </w:t>
      </w:r>
      <w:r>
        <w:rPr>
          <w:rFonts w:eastAsia="Times New Roman" w:cs="Times New Roman"/>
          <w:color w:val="000000"/>
          <w:szCs w:val="24"/>
        </w:rPr>
        <w:t xml:space="preserve">for each 2D </w:t>
      </w:r>
      <w:del w:id="432" w:author="Rob Lindeman" w:date="2014-10-21T17:03:00Z">
        <w:r w:rsidDel="006820BF">
          <w:rPr>
            <w:rFonts w:eastAsia="Times New Roman" w:cs="Times New Roman"/>
            <w:color w:val="000000"/>
            <w:szCs w:val="24"/>
          </w:rPr>
          <w:delText>grid</w:delText>
        </w:r>
      </w:del>
      <w:ins w:id="433" w:author="Rob Lindeman" w:date="2014-10-21T17:03:00Z">
        <w:r w:rsidR="006820BF">
          <w:rPr>
            <w:rFonts w:eastAsia="Times New Roman" w:cs="Times New Roman"/>
            <w:color w:val="000000"/>
            <w:szCs w:val="24"/>
          </w:rPr>
          <w:t>cell</w:t>
        </w:r>
      </w:ins>
      <w:del w:id="434" w:author="Rob Lindeman" w:date="2014-10-21T17:02:00Z">
        <w:r w:rsidDel="004623D8">
          <w:rPr>
            <w:rFonts w:eastAsia="Times New Roman" w:cs="Times New Roman"/>
            <w:color w:val="000000"/>
            <w:szCs w:val="24"/>
          </w:rPr>
          <w:delText>.</w:delText>
        </w:r>
      </w:del>
    </w:p>
    <w:p w14:paraId="6FE5EDAB" w14:textId="77932389" w:rsidR="00554A8A" w:rsidRDefault="0036080A" w:rsidP="0097648E">
      <w:pPr>
        <w:numPr>
          <w:ilvl w:val="0"/>
          <w:numId w:val="3"/>
        </w:numPr>
        <w:spacing w:line="240" w:lineRule="auto"/>
        <w:textAlignment w:val="baseline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Mark grids as either dense </w:t>
      </w:r>
      <w:del w:id="435" w:author="Rob Lindeman" w:date="2014-10-21T17:02:00Z">
        <w:r w:rsidDel="004623D8">
          <w:rPr>
            <w:rFonts w:eastAsia="Times New Roman" w:cs="Times New Roman"/>
            <w:color w:val="000000"/>
            <w:szCs w:val="24"/>
          </w:rPr>
          <w:delText xml:space="preserve">grid </w:delText>
        </w:r>
      </w:del>
      <w:r>
        <w:rPr>
          <w:rFonts w:eastAsia="Times New Roman" w:cs="Times New Roman"/>
          <w:color w:val="000000"/>
          <w:szCs w:val="24"/>
        </w:rPr>
        <w:t xml:space="preserve">or sparse </w:t>
      </w:r>
      <w:del w:id="436" w:author="Rob Lindeman" w:date="2014-10-21T17:02:00Z">
        <w:r w:rsidDel="004623D8">
          <w:rPr>
            <w:rFonts w:eastAsia="Times New Roman" w:cs="Times New Roman"/>
            <w:color w:val="000000"/>
            <w:szCs w:val="24"/>
          </w:rPr>
          <w:delText>grid</w:delText>
        </w:r>
        <w:r w:rsidR="000E7518" w:rsidDel="004623D8">
          <w:rPr>
            <w:rFonts w:eastAsia="Times New Roman" w:cs="Times New Roman"/>
            <w:color w:val="000000"/>
            <w:szCs w:val="24"/>
          </w:rPr>
          <w:delText xml:space="preserve"> </w:delText>
        </w:r>
      </w:del>
      <w:r w:rsidR="000E7518">
        <w:rPr>
          <w:rFonts w:eastAsia="Times New Roman" w:cs="Times New Roman"/>
          <w:color w:val="000000"/>
          <w:szCs w:val="24"/>
        </w:rPr>
        <w:t>based on the density</w:t>
      </w:r>
      <w:r w:rsidR="0098494B">
        <w:rPr>
          <w:rFonts w:eastAsia="Times New Roman" w:cs="Times New Roman"/>
          <w:color w:val="000000"/>
          <w:szCs w:val="24"/>
        </w:rPr>
        <w:t xml:space="preserve"> </w:t>
      </w:r>
      <m:oMath>
        <m:r>
          <w:rPr>
            <w:rFonts w:ascii="Cambria Math" w:eastAsia="Times New Roman" w:hAnsi="Cambria Math" w:cs="Times New Roman"/>
            <w:color w:val="000000"/>
            <w:szCs w:val="24"/>
          </w:rPr>
          <m:t>ρ</m:t>
        </m:r>
      </m:oMath>
      <w:r w:rsidR="000E7518">
        <w:rPr>
          <w:rFonts w:eastAsia="Times New Roman" w:cs="Times New Roman"/>
          <w:color w:val="000000"/>
          <w:szCs w:val="24"/>
        </w:rPr>
        <w:t xml:space="preserve"> of each </w:t>
      </w:r>
      <w:del w:id="437" w:author="Rob Lindeman" w:date="2014-10-21T17:04:00Z">
        <w:r w:rsidR="000E7518" w:rsidDel="006820BF">
          <w:rPr>
            <w:rFonts w:eastAsia="Times New Roman" w:cs="Times New Roman"/>
            <w:color w:val="000000"/>
            <w:szCs w:val="24"/>
          </w:rPr>
          <w:delText>grid</w:delText>
        </w:r>
      </w:del>
      <w:del w:id="438" w:author="Rob Lindeman" w:date="2014-10-21T17:02:00Z">
        <w:r w:rsidR="000E7518" w:rsidDel="004623D8">
          <w:rPr>
            <w:rFonts w:eastAsia="Times New Roman" w:cs="Times New Roman"/>
            <w:color w:val="000000"/>
            <w:szCs w:val="24"/>
          </w:rPr>
          <w:delText>.</w:delText>
        </w:r>
      </w:del>
      <w:ins w:id="439" w:author="Rob Lindeman" w:date="2014-10-21T17:04:00Z">
        <w:r w:rsidR="006820BF">
          <w:rPr>
            <w:rFonts w:eastAsia="Times New Roman" w:cs="Times New Roman"/>
            <w:color w:val="000000"/>
            <w:szCs w:val="24"/>
          </w:rPr>
          <w:t>cell</w:t>
        </w:r>
      </w:ins>
      <w:r w:rsidR="000B697E">
        <w:rPr>
          <w:rFonts w:eastAsia="Times New Roman" w:cs="Times New Roman"/>
          <w:color w:val="000000"/>
          <w:szCs w:val="24"/>
        </w:rPr>
        <w:t xml:space="preserve"> (see </w:t>
      </w:r>
      <w:r w:rsidR="000B697E" w:rsidRPr="000B697E">
        <w:rPr>
          <w:rFonts w:eastAsia="Times New Roman" w:cs="Times New Roman"/>
          <w:color w:val="000000"/>
          <w:szCs w:val="24"/>
        </w:rPr>
        <w:t>\S</w:t>
      </w:r>
      <w:r w:rsidR="000B697E">
        <w:rPr>
          <w:rFonts w:eastAsia="Times New Roman" w:cs="Times New Roman"/>
          <w:color w:val="000000"/>
          <w:szCs w:val="24"/>
        </w:rPr>
        <w:t>\</w:t>
      </w:r>
      <w:r w:rsidR="007016D9" w:rsidRPr="007016D9">
        <w:rPr>
          <w:rFonts w:eastAsia="Times New Roman" w:cs="Times New Roman"/>
          <w:color w:val="000000"/>
          <w:szCs w:val="24"/>
        </w:rPr>
        <w:t xml:space="preserve"> </w:t>
      </w:r>
      <w:proofErr w:type="gramStart"/>
      <w:r w:rsidR="007016D9" w:rsidRPr="000B697E">
        <w:rPr>
          <w:rFonts w:eastAsia="Times New Roman" w:cs="Times New Roman"/>
          <w:color w:val="000000"/>
          <w:szCs w:val="24"/>
        </w:rPr>
        <w:t>ref{</w:t>
      </w:r>
      <w:proofErr w:type="gramEnd"/>
      <w:r w:rsidR="007016D9" w:rsidRPr="000B697E">
        <w:rPr>
          <w:rFonts w:eastAsia="Times New Roman" w:cs="Times New Roman"/>
          <w:color w:val="000000"/>
          <w:szCs w:val="24"/>
        </w:rPr>
        <w:t>section:</w:t>
      </w:r>
      <w:r w:rsidR="007016D9">
        <w:rPr>
          <w:rFonts w:eastAsia="Times New Roman" w:cs="Times New Roman"/>
          <w:color w:val="000000"/>
          <w:szCs w:val="24"/>
        </w:rPr>
        <w:t>3.2</w:t>
      </w:r>
      <w:r w:rsidR="007016D9" w:rsidRPr="000B697E">
        <w:rPr>
          <w:rFonts w:eastAsia="Times New Roman" w:cs="Times New Roman"/>
          <w:color w:val="000000"/>
          <w:szCs w:val="24"/>
        </w:rPr>
        <w:t>}</w:t>
      </w:r>
      <w:r w:rsidR="000B697E">
        <w:rPr>
          <w:rFonts w:eastAsia="Times New Roman" w:cs="Times New Roman"/>
          <w:color w:val="000000"/>
          <w:szCs w:val="24"/>
        </w:rPr>
        <w:t>)</w:t>
      </w:r>
    </w:p>
    <w:p w14:paraId="62DBB354" w14:textId="320DD729" w:rsidR="008B50E2" w:rsidRDefault="00724F9E" w:rsidP="0097648E">
      <w:pPr>
        <w:numPr>
          <w:ilvl w:val="0"/>
          <w:numId w:val="3"/>
        </w:numPr>
        <w:spacing w:line="240" w:lineRule="auto"/>
        <w:textAlignment w:val="baseline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Merge adjacent dense </w:t>
      </w:r>
      <w:del w:id="440" w:author="Rob Lindeman" w:date="2014-10-21T17:04:00Z">
        <w:r w:rsidDel="006820BF">
          <w:rPr>
            <w:rFonts w:eastAsia="Times New Roman" w:cs="Times New Roman"/>
            <w:color w:val="000000"/>
            <w:szCs w:val="24"/>
          </w:rPr>
          <w:delText xml:space="preserve">grids </w:delText>
        </w:r>
      </w:del>
      <w:ins w:id="441" w:author="Rob Lindeman" w:date="2014-10-21T17:04:00Z">
        <w:r w:rsidR="006820BF">
          <w:rPr>
            <w:rFonts w:eastAsia="Times New Roman" w:cs="Times New Roman"/>
            <w:color w:val="000000"/>
            <w:szCs w:val="24"/>
          </w:rPr>
          <w:t xml:space="preserve">cells </w:t>
        </w:r>
      </w:ins>
      <w:r>
        <w:rPr>
          <w:rFonts w:eastAsia="Times New Roman" w:cs="Times New Roman"/>
          <w:color w:val="000000"/>
          <w:szCs w:val="24"/>
        </w:rPr>
        <w:t>as crowds</w:t>
      </w:r>
      <w:r w:rsidR="00207647">
        <w:rPr>
          <w:rFonts w:eastAsia="Times New Roman" w:cs="Times New Roman"/>
          <w:color w:val="000000"/>
          <w:szCs w:val="24"/>
        </w:rPr>
        <w:t xml:space="preserve"> (see \S\</w:t>
      </w:r>
      <w:proofErr w:type="gramStart"/>
      <w:r w:rsidR="00207647" w:rsidRPr="000B697E">
        <w:rPr>
          <w:rFonts w:eastAsia="Times New Roman" w:cs="Times New Roman"/>
          <w:color w:val="000000"/>
          <w:szCs w:val="24"/>
        </w:rPr>
        <w:t>ref{</w:t>
      </w:r>
      <w:proofErr w:type="gramEnd"/>
      <w:r w:rsidR="00207647" w:rsidRPr="000B697E">
        <w:rPr>
          <w:rFonts w:eastAsia="Times New Roman" w:cs="Times New Roman"/>
          <w:color w:val="000000"/>
          <w:szCs w:val="24"/>
        </w:rPr>
        <w:t>section:</w:t>
      </w:r>
      <w:r w:rsidR="00207647">
        <w:rPr>
          <w:rFonts w:eastAsia="Times New Roman" w:cs="Times New Roman"/>
          <w:color w:val="000000"/>
          <w:szCs w:val="24"/>
        </w:rPr>
        <w:t>5.1</w:t>
      </w:r>
      <w:r w:rsidR="00207647" w:rsidRPr="000B697E">
        <w:rPr>
          <w:rFonts w:eastAsia="Times New Roman" w:cs="Times New Roman"/>
          <w:color w:val="000000"/>
          <w:szCs w:val="24"/>
        </w:rPr>
        <w:t>}</w:t>
      </w:r>
      <w:r w:rsidR="00207647">
        <w:rPr>
          <w:rFonts w:eastAsia="Times New Roman" w:cs="Times New Roman"/>
          <w:color w:val="000000"/>
          <w:szCs w:val="24"/>
        </w:rPr>
        <w:t>)</w:t>
      </w:r>
    </w:p>
    <w:p w14:paraId="217B813F" w14:textId="3B867F8E" w:rsidR="000E7518" w:rsidRDefault="000B697E" w:rsidP="000B697E">
      <w:pPr>
        <w:numPr>
          <w:ilvl w:val="0"/>
          <w:numId w:val="3"/>
        </w:numPr>
        <w:spacing w:line="240" w:lineRule="auto"/>
        <w:textAlignment w:val="baseline"/>
        <w:rPr>
          <w:rFonts w:eastAsia="Times New Roman" w:cs="Times New Roman"/>
          <w:color w:val="000000"/>
          <w:szCs w:val="24"/>
        </w:rPr>
      </w:pPr>
      <w:r w:rsidRPr="000B697E">
        <w:rPr>
          <w:rFonts w:eastAsia="Times New Roman" w:cs="Times New Roman"/>
          <w:color w:val="000000"/>
          <w:szCs w:val="24"/>
        </w:rPr>
        <w:t>Reduce inter-group collision</w:t>
      </w:r>
      <w:ins w:id="442" w:author="Rob Lindeman" w:date="2014-10-21T17:02:00Z">
        <w:r w:rsidR="004623D8">
          <w:rPr>
            <w:rFonts w:eastAsia="Times New Roman" w:cs="Times New Roman"/>
            <w:color w:val="000000"/>
            <w:szCs w:val="24"/>
          </w:rPr>
          <w:t>s</w:t>
        </w:r>
      </w:ins>
      <w:r w:rsidRPr="000B697E">
        <w:rPr>
          <w:rFonts w:eastAsia="Times New Roman" w:cs="Times New Roman"/>
          <w:color w:val="000000"/>
          <w:szCs w:val="24"/>
        </w:rPr>
        <w:t xml:space="preserve"> and refine group velocities </w:t>
      </w:r>
      <w:del w:id="443" w:author="Rob Lindeman" w:date="2014-10-21T17:03:00Z">
        <w:r w:rsidRPr="000B697E" w:rsidDel="004623D8">
          <w:rPr>
            <w:rFonts w:eastAsia="Times New Roman" w:cs="Times New Roman"/>
            <w:color w:val="000000"/>
            <w:szCs w:val="24"/>
          </w:rPr>
          <w:delText xml:space="preserve">by </w:delText>
        </w:r>
      </w:del>
      <w:ins w:id="444" w:author="Rob Lindeman" w:date="2014-10-21T17:03:00Z">
        <w:r w:rsidR="004623D8">
          <w:rPr>
            <w:rFonts w:eastAsia="Times New Roman" w:cs="Times New Roman"/>
            <w:color w:val="000000"/>
            <w:szCs w:val="24"/>
          </w:rPr>
          <w:t>using a</w:t>
        </w:r>
        <w:r w:rsidR="004623D8" w:rsidRPr="000B697E">
          <w:rPr>
            <w:rFonts w:eastAsia="Times New Roman" w:cs="Times New Roman"/>
            <w:color w:val="000000"/>
            <w:szCs w:val="24"/>
          </w:rPr>
          <w:t xml:space="preserve"> </w:t>
        </w:r>
      </w:ins>
      <w:r w:rsidR="00D8423E">
        <w:rPr>
          <w:rFonts w:eastAsia="Times New Roman" w:cs="Times New Roman"/>
          <w:color w:val="000000"/>
          <w:szCs w:val="24"/>
        </w:rPr>
        <w:t>graph-cut based</w:t>
      </w:r>
      <w:r w:rsidRPr="000B697E">
        <w:rPr>
          <w:rFonts w:eastAsia="Times New Roman" w:cs="Times New Roman"/>
          <w:color w:val="000000"/>
          <w:szCs w:val="24"/>
        </w:rPr>
        <w:t xml:space="preserve"> method</w:t>
      </w:r>
      <w:ins w:id="445" w:author="Rob Lindeman" w:date="2014-10-21T17:02:00Z">
        <w:r w:rsidR="004623D8">
          <w:rPr>
            <w:rFonts w:eastAsia="Times New Roman" w:cs="Times New Roman"/>
            <w:color w:val="000000"/>
            <w:szCs w:val="24"/>
          </w:rPr>
          <w:t xml:space="preserve"> </w:t>
        </w:r>
      </w:ins>
      <w:r w:rsidRPr="000B697E">
        <w:rPr>
          <w:rFonts w:eastAsia="Times New Roman" w:cs="Times New Roman"/>
          <w:color w:val="000000"/>
          <w:szCs w:val="24"/>
        </w:rPr>
        <w:t>(see \S\</w:t>
      </w:r>
      <w:proofErr w:type="gramStart"/>
      <w:r w:rsidRPr="000B697E">
        <w:rPr>
          <w:rFonts w:eastAsia="Times New Roman" w:cs="Times New Roman"/>
          <w:color w:val="000000"/>
          <w:szCs w:val="24"/>
        </w:rPr>
        <w:t>ref{</w:t>
      </w:r>
      <w:proofErr w:type="gramEnd"/>
      <w:r w:rsidRPr="000B697E">
        <w:rPr>
          <w:rFonts w:eastAsia="Times New Roman" w:cs="Times New Roman"/>
          <w:color w:val="000000"/>
          <w:szCs w:val="24"/>
        </w:rPr>
        <w:t>section:</w:t>
      </w:r>
      <w:r>
        <w:rPr>
          <w:rFonts w:eastAsia="Times New Roman" w:cs="Times New Roman"/>
          <w:color w:val="000000"/>
          <w:szCs w:val="24"/>
        </w:rPr>
        <w:t>4</w:t>
      </w:r>
      <w:r w:rsidRPr="000B697E">
        <w:rPr>
          <w:rFonts w:eastAsia="Times New Roman" w:cs="Times New Roman"/>
          <w:color w:val="000000"/>
          <w:szCs w:val="24"/>
        </w:rPr>
        <w:t>})</w:t>
      </w:r>
      <w:r w:rsidR="00AC6AA7">
        <w:rPr>
          <w:rFonts w:eastAsia="Times New Roman" w:cs="Times New Roman"/>
          <w:color w:val="000000"/>
          <w:szCs w:val="24"/>
        </w:rPr>
        <w:t xml:space="preserve"> for agents in</w:t>
      </w:r>
      <w:r w:rsidR="00210DA7">
        <w:rPr>
          <w:rFonts w:eastAsia="Times New Roman" w:cs="Times New Roman"/>
          <w:color w:val="000000"/>
          <w:szCs w:val="24"/>
        </w:rPr>
        <w:t xml:space="preserve"> high density </w:t>
      </w:r>
      <w:del w:id="446" w:author="Rob Lindeman" w:date="2014-10-21T17:04:00Z">
        <w:r w:rsidR="00210DA7" w:rsidDel="006820BF">
          <w:rPr>
            <w:rFonts w:eastAsia="Times New Roman" w:cs="Times New Roman"/>
            <w:color w:val="000000"/>
            <w:szCs w:val="24"/>
          </w:rPr>
          <w:delText>grids</w:delText>
        </w:r>
      </w:del>
      <w:ins w:id="447" w:author="Rob Lindeman" w:date="2014-10-21T17:04:00Z">
        <w:r w:rsidR="006820BF">
          <w:rPr>
            <w:rFonts w:eastAsia="Times New Roman" w:cs="Times New Roman"/>
            <w:color w:val="000000"/>
            <w:szCs w:val="24"/>
          </w:rPr>
          <w:t>cells</w:t>
        </w:r>
      </w:ins>
    </w:p>
    <w:p w14:paraId="1A1A1EA9" w14:textId="6B80CA9E" w:rsidR="000B697E" w:rsidRDefault="00096CE2" w:rsidP="00096CE2">
      <w:pPr>
        <w:numPr>
          <w:ilvl w:val="0"/>
          <w:numId w:val="3"/>
        </w:numPr>
        <w:spacing w:line="240" w:lineRule="auto"/>
        <w:textAlignment w:val="baseline"/>
        <w:rPr>
          <w:rFonts w:eastAsia="Times New Roman" w:cs="Times New Roman"/>
          <w:color w:val="000000"/>
          <w:szCs w:val="24"/>
        </w:rPr>
      </w:pPr>
      <w:r w:rsidRPr="00096CE2">
        <w:rPr>
          <w:rFonts w:eastAsia="Times New Roman" w:cs="Times New Roman"/>
          <w:color w:val="000000"/>
          <w:szCs w:val="24"/>
        </w:rPr>
        <w:t>Update velocities of agents in dense region</w:t>
      </w:r>
      <w:ins w:id="448" w:author="Rob Lindeman" w:date="2014-10-21T17:03:00Z">
        <w:r w:rsidR="004623D8">
          <w:rPr>
            <w:rFonts w:eastAsia="Times New Roman" w:cs="Times New Roman"/>
            <w:color w:val="000000"/>
            <w:szCs w:val="24"/>
          </w:rPr>
          <w:t>s</w:t>
        </w:r>
      </w:ins>
      <w:r w:rsidRPr="00096CE2">
        <w:rPr>
          <w:rFonts w:eastAsia="Times New Roman" w:cs="Times New Roman"/>
          <w:color w:val="000000"/>
          <w:szCs w:val="24"/>
        </w:rPr>
        <w:t xml:space="preserve"> by group velocities</w:t>
      </w:r>
      <w:r>
        <w:rPr>
          <w:rFonts w:eastAsia="Times New Roman" w:cs="Times New Roman"/>
          <w:color w:val="000000"/>
          <w:szCs w:val="24"/>
        </w:rPr>
        <w:t xml:space="preserve"> </w:t>
      </w:r>
      <w:r w:rsidRPr="00096CE2">
        <w:rPr>
          <w:rFonts w:eastAsia="Times New Roman" w:cs="Times New Roman"/>
          <w:color w:val="000000"/>
          <w:szCs w:val="24"/>
        </w:rPr>
        <w:t xml:space="preserve">(see </w:t>
      </w:r>
      <w:r>
        <w:rPr>
          <w:rFonts w:eastAsia="Times New Roman" w:cs="Times New Roman"/>
          <w:color w:val="000000"/>
          <w:szCs w:val="24"/>
        </w:rPr>
        <w:t>\S</w:t>
      </w:r>
      <w:r w:rsidRPr="00096CE2">
        <w:rPr>
          <w:rFonts w:eastAsia="Times New Roman" w:cs="Times New Roman"/>
          <w:color w:val="000000"/>
          <w:szCs w:val="24"/>
        </w:rPr>
        <w:t>\</w:t>
      </w:r>
      <w:proofErr w:type="gramStart"/>
      <w:r w:rsidRPr="00096CE2">
        <w:rPr>
          <w:rFonts w:eastAsia="Times New Roman" w:cs="Times New Roman"/>
          <w:color w:val="000000"/>
          <w:szCs w:val="24"/>
        </w:rPr>
        <w:t>ref{</w:t>
      </w:r>
      <w:proofErr w:type="gramEnd"/>
      <w:r w:rsidRPr="00096CE2">
        <w:rPr>
          <w:rFonts w:eastAsia="Times New Roman" w:cs="Times New Roman"/>
          <w:color w:val="000000"/>
          <w:szCs w:val="24"/>
        </w:rPr>
        <w:t>section:3.</w:t>
      </w:r>
      <w:r>
        <w:rPr>
          <w:rFonts w:eastAsia="Times New Roman" w:cs="Times New Roman"/>
          <w:color w:val="000000"/>
          <w:szCs w:val="24"/>
        </w:rPr>
        <w:t>2</w:t>
      </w:r>
      <w:r w:rsidRPr="00096CE2">
        <w:rPr>
          <w:rFonts w:eastAsia="Times New Roman" w:cs="Times New Roman"/>
          <w:color w:val="000000"/>
          <w:szCs w:val="24"/>
        </w:rPr>
        <w:t>}) and extract contour</w:t>
      </w:r>
      <w:ins w:id="449" w:author="Rob Lindeman" w:date="2014-10-21T17:03:00Z">
        <w:r w:rsidR="004623D8">
          <w:rPr>
            <w:rFonts w:eastAsia="Times New Roman" w:cs="Times New Roman"/>
            <w:color w:val="000000"/>
            <w:szCs w:val="24"/>
          </w:rPr>
          <w:t>s</w:t>
        </w:r>
      </w:ins>
      <w:r w:rsidRPr="00096CE2">
        <w:rPr>
          <w:rFonts w:eastAsia="Times New Roman" w:cs="Times New Roman"/>
          <w:color w:val="000000"/>
          <w:szCs w:val="24"/>
        </w:rPr>
        <w:t xml:space="preserve"> and average velocities </w:t>
      </w:r>
      <w:del w:id="450" w:author="Rob Lindeman" w:date="2014-10-21T17:03:00Z">
        <w:r w:rsidRPr="00096CE2" w:rsidDel="004623D8">
          <w:rPr>
            <w:rFonts w:eastAsia="Times New Roman" w:cs="Times New Roman"/>
            <w:color w:val="000000"/>
            <w:szCs w:val="24"/>
          </w:rPr>
          <w:delText xml:space="preserve">of </w:delText>
        </w:r>
      </w:del>
      <w:ins w:id="451" w:author="Rob Lindeman" w:date="2014-10-21T17:03:00Z">
        <w:r w:rsidR="004623D8">
          <w:rPr>
            <w:rFonts w:eastAsia="Times New Roman" w:cs="Times New Roman"/>
            <w:color w:val="000000"/>
            <w:szCs w:val="24"/>
          </w:rPr>
          <w:t>for</w:t>
        </w:r>
        <w:r w:rsidR="004623D8" w:rsidRPr="00096CE2">
          <w:rPr>
            <w:rFonts w:eastAsia="Times New Roman" w:cs="Times New Roman"/>
            <w:color w:val="000000"/>
            <w:szCs w:val="24"/>
          </w:rPr>
          <w:t xml:space="preserve"> </w:t>
        </w:r>
      </w:ins>
      <w:r w:rsidRPr="00096CE2">
        <w:rPr>
          <w:rFonts w:eastAsia="Times New Roman" w:cs="Times New Roman"/>
          <w:color w:val="000000"/>
          <w:szCs w:val="24"/>
        </w:rPr>
        <w:t>dense groups</w:t>
      </w:r>
      <w:r w:rsidR="002C7235">
        <w:rPr>
          <w:rFonts w:eastAsia="Times New Roman" w:cs="Times New Roman"/>
          <w:color w:val="000000"/>
          <w:szCs w:val="24"/>
        </w:rPr>
        <w:t xml:space="preserve"> </w:t>
      </w:r>
      <w:r w:rsidRPr="00096CE2">
        <w:rPr>
          <w:rFonts w:eastAsia="Times New Roman" w:cs="Times New Roman"/>
          <w:color w:val="000000"/>
          <w:szCs w:val="24"/>
        </w:rPr>
        <w:t xml:space="preserve">(see </w:t>
      </w:r>
      <w:r w:rsidR="009D250C">
        <w:rPr>
          <w:rFonts w:eastAsia="Times New Roman" w:cs="Times New Roman"/>
          <w:color w:val="000000"/>
          <w:szCs w:val="24"/>
        </w:rPr>
        <w:t>\S</w:t>
      </w:r>
      <w:r w:rsidRPr="00096CE2">
        <w:rPr>
          <w:rFonts w:eastAsia="Times New Roman" w:cs="Times New Roman"/>
          <w:color w:val="000000"/>
          <w:szCs w:val="24"/>
        </w:rPr>
        <w:t>\ref{section:</w:t>
      </w:r>
      <w:r w:rsidR="00526C86">
        <w:rPr>
          <w:rFonts w:eastAsia="Times New Roman" w:cs="Times New Roman"/>
          <w:color w:val="000000"/>
          <w:szCs w:val="24"/>
        </w:rPr>
        <w:t>5.1</w:t>
      </w:r>
      <w:r w:rsidRPr="00096CE2">
        <w:rPr>
          <w:rFonts w:eastAsia="Times New Roman" w:cs="Times New Roman"/>
          <w:color w:val="000000"/>
          <w:szCs w:val="24"/>
        </w:rPr>
        <w:t>}).</w:t>
      </w:r>
    </w:p>
    <w:p w14:paraId="77170BE3" w14:textId="77777777" w:rsidR="00B279E6" w:rsidRPr="0097648E" w:rsidRDefault="00D1629F" w:rsidP="00096CE2">
      <w:pPr>
        <w:numPr>
          <w:ilvl w:val="0"/>
          <w:numId w:val="3"/>
        </w:numPr>
        <w:spacing w:line="240" w:lineRule="auto"/>
        <w:textAlignment w:val="baseline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Add dense group contours to agent-based algorithm as moving obstacles and simulate agent-agent and agent-crowd interactions</w:t>
      </w:r>
      <w:r w:rsidR="00F06EA3">
        <w:rPr>
          <w:rFonts w:eastAsia="Times New Roman" w:cs="Times New Roman"/>
          <w:color w:val="000000"/>
          <w:szCs w:val="24"/>
        </w:rPr>
        <w:t xml:space="preserve"> (see \S\</w:t>
      </w:r>
      <w:proofErr w:type="gramStart"/>
      <w:r w:rsidR="00F06EA3">
        <w:rPr>
          <w:rFonts w:eastAsia="Times New Roman" w:cs="Times New Roman"/>
          <w:color w:val="000000"/>
          <w:szCs w:val="24"/>
        </w:rPr>
        <w:t>ref{</w:t>
      </w:r>
      <w:proofErr w:type="gramEnd"/>
      <w:r w:rsidR="00F06EA3">
        <w:rPr>
          <w:rFonts w:eastAsia="Times New Roman" w:cs="Times New Roman"/>
          <w:color w:val="000000"/>
          <w:szCs w:val="24"/>
        </w:rPr>
        <w:t>section:5.2})</w:t>
      </w:r>
      <w:r>
        <w:rPr>
          <w:rFonts w:eastAsia="Times New Roman" w:cs="Times New Roman"/>
          <w:color w:val="000000"/>
          <w:szCs w:val="24"/>
        </w:rPr>
        <w:t xml:space="preserve">. </w:t>
      </w:r>
    </w:p>
    <w:p w14:paraId="4A300324" w14:textId="77777777" w:rsidR="0097648E" w:rsidRPr="0097648E" w:rsidRDefault="0097648E" w:rsidP="0097648E">
      <w:pPr>
        <w:spacing w:line="240" w:lineRule="auto"/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color w:val="000000"/>
          <w:szCs w:val="24"/>
          <w:lang w:eastAsia="en-US"/>
        </w:rPr>
        <w:drawing>
          <wp:inline distT="0" distB="0" distL="0" distR="0" wp14:anchorId="682CF2A4" wp14:editId="1F656E33">
            <wp:extent cx="6035040" cy="2644102"/>
            <wp:effectExtent l="0" t="0" r="3810" b="4445"/>
            <wp:docPr id="1" name="Picture 1" descr="pipe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peline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2644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569B3" w14:textId="77777777" w:rsidR="0097648E" w:rsidRDefault="00482F8D" w:rsidP="00E72853">
      <w:pPr>
        <w:jc w:val="center"/>
      </w:pPr>
      <w:commentRangeStart w:id="452"/>
      <w:r>
        <w:t xml:space="preserve">Figure </w:t>
      </w:r>
      <w:r w:rsidR="009D1CF1">
        <w:t>1</w:t>
      </w:r>
      <w:commentRangeEnd w:id="452"/>
      <w:r w:rsidR="00905FFE">
        <w:rPr>
          <w:rStyle w:val="CommentReference"/>
        </w:rPr>
        <w:commentReference w:id="452"/>
      </w:r>
    </w:p>
    <w:p w14:paraId="17E4C7E7" w14:textId="77777777" w:rsidR="00482F8D" w:rsidRPr="0097648E" w:rsidRDefault="00482F8D" w:rsidP="0097648E"/>
    <w:p w14:paraId="3ED5B485" w14:textId="0B4DA343" w:rsidR="00A1103F" w:rsidRDefault="00AA207E" w:rsidP="00A1103F">
      <w:pPr>
        <w:pStyle w:val="Heading1"/>
      </w:pPr>
      <w:del w:id="453" w:author="Family" w:date="2014-10-21T14:43:00Z">
        <w:r w:rsidDel="00481332">
          <w:delText>Inner</w:delText>
        </w:r>
      </w:del>
      <w:ins w:id="454" w:author="Family" w:date="2014-10-21T14:43:00Z">
        <w:r w:rsidR="00481332">
          <w:t>Intra</w:t>
        </w:r>
      </w:ins>
      <w:r>
        <w:t>-Crowd</w:t>
      </w:r>
      <w:r w:rsidR="00A1103F" w:rsidRPr="00A1103F">
        <w:t xml:space="preserve"> Interaction</w:t>
      </w:r>
    </w:p>
    <w:p w14:paraId="277B36B9" w14:textId="2E338CB0" w:rsidR="00426742" w:rsidRPr="00426742" w:rsidRDefault="00426742" w:rsidP="00426742">
      <w:r w:rsidRPr="00426742">
        <w:t>According to our observation</w:t>
      </w:r>
      <w:ins w:id="455" w:author="Rob Lindeman" w:date="2014-10-21T17:06:00Z">
        <w:r w:rsidR="00834C37">
          <w:t>s</w:t>
        </w:r>
      </w:ins>
      <w:r w:rsidRPr="00426742">
        <w:t xml:space="preserve"> of dense crowd </w:t>
      </w:r>
      <w:r w:rsidR="000968FB" w:rsidRPr="00426742">
        <w:t>behavior</w:t>
      </w:r>
      <w:r w:rsidRPr="00426742">
        <w:t>, collisions, merging</w:t>
      </w:r>
      <w:ins w:id="456" w:author="Rob Lindeman" w:date="2014-10-21T17:06:00Z">
        <w:r w:rsidR="00834C37">
          <w:t>,</w:t>
        </w:r>
      </w:ins>
      <w:r w:rsidRPr="00426742">
        <w:t xml:space="preserve"> and negotiations </w:t>
      </w:r>
      <w:r w:rsidR="00C9692A">
        <w:t xml:space="preserve">constantly </w:t>
      </w:r>
      <w:r w:rsidRPr="00426742">
        <w:t xml:space="preserve">happen between groups in dense crowds. However, </w:t>
      </w:r>
      <w:del w:id="457" w:author="Rob Lindeman" w:date="2014-10-21T17:06:00Z">
        <w:r w:rsidRPr="00426742" w:rsidDel="00834C37">
          <w:delText xml:space="preserve">not </w:delText>
        </w:r>
      </w:del>
      <w:ins w:id="458" w:author="Rob Lindeman" w:date="2014-10-21T17:06:00Z">
        <w:r w:rsidR="00834C37">
          <w:t>un</w:t>
        </w:r>
      </w:ins>
      <w:r w:rsidRPr="00426742">
        <w:t xml:space="preserve">like local collision avoidance strategies for </w:t>
      </w:r>
      <w:proofErr w:type="gramStart"/>
      <w:r w:rsidRPr="00426742">
        <w:t>agents which</w:t>
      </w:r>
      <w:proofErr w:type="gramEnd"/>
      <w:r w:rsidRPr="00426742">
        <w:t xml:space="preserve"> can be considered as rigid</w:t>
      </w:r>
      <w:ins w:id="459" w:author="Rob Lindeman" w:date="2014-10-21T17:07:00Z">
        <w:r w:rsidR="00834C37">
          <w:t xml:space="preserve"> </w:t>
        </w:r>
      </w:ins>
      <w:del w:id="460" w:author="Rob Lindeman" w:date="2014-10-21T17:07:00Z">
        <w:r w:rsidRPr="00426742" w:rsidDel="00834C37">
          <w:delText>-</w:delText>
        </w:r>
      </w:del>
      <w:r w:rsidRPr="00426742">
        <w:t>bod</w:t>
      </w:r>
      <w:ins w:id="461" w:author="Rob Lindeman" w:date="2014-10-21T17:07:00Z">
        <w:r w:rsidR="00834C37">
          <w:t>ies</w:t>
        </w:r>
      </w:ins>
      <w:del w:id="462" w:author="Rob Lindeman" w:date="2014-10-21T17:07:00Z">
        <w:r w:rsidRPr="00426742" w:rsidDel="00834C37">
          <w:delText>y</w:delText>
        </w:r>
      </w:del>
      <w:r w:rsidRPr="00426742">
        <w:t xml:space="preserve">, groups are highly influenced by </w:t>
      </w:r>
      <w:r w:rsidRPr="00426742">
        <w:lastRenderedPageBreak/>
        <w:t xml:space="preserve">neighbor groups and have the </w:t>
      </w:r>
      <w:del w:id="463" w:author="Rob Lindeman" w:date="2014-10-21T17:07:00Z">
        <w:r w:rsidRPr="00426742" w:rsidDel="00834C37">
          <w:delText xml:space="preserve">trend </w:delText>
        </w:r>
      </w:del>
      <w:ins w:id="464" w:author="Rob Lindeman" w:date="2014-10-21T17:07:00Z">
        <w:r w:rsidR="00834C37">
          <w:t>tendency</w:t>
        </w:r>
        <w:r w:rsidR="00834C37" w:rsidRPr="00426742">
          <w:t xml:space="preserve"> </w:t>
        </w:r>
        <w:r w:rsidR="00834C37">
          <w:t>to</w:t>
        </w:r>
      </w:ins>
      <w:del w:id="465" w:author="Rob Lindeman" w:date="2014-10-21T17:07:00Z">
        <w:r w:rsidRPr="00426742" w:rsidDel="00834C37">
          <w:delText>of</w:delText>
        </w:r>
      </w:del>
      <w:r w:rsidRPr="00426742">
        <w:t xml:space="preserve"> shar</w:t>
      </w:r>
      <w:ins w:id="466" w:author="Rob Lindeman" w:date="2014-10-21T17:07:00Z">
        <w:r w:rsidR="00834C37">
          <w:t>e</w:t>
        </w:r>
      </w:ins>
      <w:del w:id="467" w:author="Rob Lindeman" w:date="2014-10-21T17:07:00Z">
        <w:r w:rsidRPr="00426742" w:rsidDel="00834C37">
          <w:delText>ing</w:delText>
        </w:r>
      </w:del>
      <w:r w:rsidRPr="00426742">
        <w:t xml:space="preserve"> the same movement.</w:t>
      </w:r>
      <w:ins w:id="468" w:author="Rob Lindeman" w:date="2014-10-21T17:07:00Z">
        <w:r w:rsidR="00580834">
          <w:t xml:space="preserve"> </w:t>
        </w:r>
      </w:ins>
      <w:del w:id="469" w:author="Rob Lindeman" w:date="2014-10-21T17:07:00Z">
        <w:r w:rsidRPr="00426742" w:rsidDel="00580834">
          <w:delText xml:space="preserve"> </w:delText>
        </w:r>
        <w:r w:rsidR="00243BB8" w:rsidDel="00580834">
          <w:delText>Besides, w</w:delText>
        </w:r>
      </w:del>
      <w:ins w:id="470" w:author="Rob Lindeman" w:date="2014-10-21T17:07:00Z">
        <w:r w:rsidR="00580834">
          <w:t>W</w:t>
        </w:r>
      </w:ins>
      <w:r w:rsidR="00243BB8">
        <w:t xml:space="preserve">e also find that groups </w:t>
      </w:r>
      <w:del w:id="471" w:author="Rob Lindeman" w:date="2014-10-21T17:07:00Z">
        <w:r w:rsidR="00243BB8" w:rsidDel="00580834">
          <w:delText xml:space="preserve">also </w:delText>
        </w:r>
      </w:del>
      <w:r w:rsidR="00243BB8">
        <w:t xml:space="preserve">have </w:t>
      </w:r>
      <w:proofErr w:type="gramStart"/>
      <w:r w:rsidR="00243BB8">
        <w:t>traits which</w:t>
      </w:r>
      <w:proofErr w:type="gramEnd"/>
      <w:r w:rsidR="00243BB8">
        <w:t xml:space="preserve"> are determined by </w:t>
      </w:r>
      <w:ins w:id="472" w:author="Rob Lindeman" w:date="2014-10-21T17:07:00Z">
        <w:r w:rsidR="00580834">
          <w:t xml:space="preserve">the </w:t>
        </w:r>
      </w:ins>
      <w:r w:rsidR="00243BB8">
        <w:t xml:space="preserve">personal traits of </w:t>
      </w:r>
      <w:ins w:id="473" w:author="Rob Lindeman" w:date="2014-10-21T17:07:00Z">
        <w:r w:rsidR="00580834">
          <w:t xml:space="preserve">the </w:t>
        </w:r>
      </w:ins>
      <w:r w:rsidR="00243BB8">
        <w:t xml:space="preserve">people inside </w:t>
      </w:r>
      <w:ins w:id="474" w:author="Rob Lindeman" w:date="2014-10-21T17:08:00Z">
        <w:r w:rsidR="00220FB7">
          <w:t>them</w:t>
        </w:r>
      </w:ins>
      <w:del w:id="475" w:author="Rob Lindeman" w:date="2014-10-21T17:08:00Z">
        <w:r w:rsidR="00243BB8" w:rsidDel="00220FB7">
          <w:delText>it</w:delText>
        </w:r>
      </w:del>
      <w:r w:rsidR="00243BB8">
        <w:t xml:space="preserve">. </w:t>
      </w:r>
      <w:r w:rsidR="007977B5">
        <w:t xml:space="preserve">However, previous work like </w:t>
      </w:r>
      <w:r w:rsidR="00B755D8">
        <w:t>\</w:t>
      </w:r>
      <w:proofErr w:type="gramStart"/>
      <w:r w:rsidR="00B755D8">
        <w:t>cite{</w:t>
      </w:r>
      <w:proofErr w:type="gramEnd"/>
      <w:r w:rsidR="00B755D8">
        <w:t>Treuille:2006}</w:t>
      </w:r>
      <w:r w:rsidR="0077397D">
        <w:t xml:space="preserve"> and \cite{Narain:2009} are based on the assumption of homogeneous groups.</w:t>
      </w:r>
      <w:r w:rsidR="00B755D8">
        <w:t xml:space="preserve"> </w:t>
      </w:r>
      <w:r w:rsidR="00511226">
        <w:t xml:space="preserve">Inspired by </w:t>
      </w:r>
      <w:del w:id="476" w:author="Rob Lindeman" w:date="2014-10-21T17:08:00Z">
        <w:r w:rsidR="00511226" w:rsidDel="00D87481">
          <w:delText xml:space="preserve">the </w:delText>
        </w:r>
      </w:del>
      <w:ins w:id="477" w:author="Rob Lindeman" w:date="2014-10-21T17:08:00Z">
        <w:r w:rsidR="00D87481">
          <w:t xml:space="preserve">our </w:t>
        </w:r>
      </w:ins>
      <w:r w:rsidR="00511226">
        <w:t>observation</w:t>
      </w:r>
      <w:ins w:id="478" w:author="Rob Lindeman" w:date="2014-10-21T17:08:00Z">
        <w:r w:rsidR="00D87481">
          <w:t>s</w:t>
        </w:r>
      </w:ins>
      <w:r w:rsidR="00511226">
        <w:t xml:space="preserve"> and aim</w:t>
      </w:r>
      <w:ins w:id="479" w:author="Rob Lindeman" w:date="2014-10-21T17:08:00Z">
        <w:r w:rsidR="00D87481">
          <w:t>ing</w:t>
        </w:r>
      </w:ins>
      <w:del w:id="480" w:author="Rob Lindeman" w:date="2014-10-21T17:08:00Z">
        <w:r w:rsidR="00511226" w:rsidDel="00D87481">
          <w:delText>ed</w:delText>
        </w:r>
      </w:del>
      <w:r w:rsidR="00511226">
        <w:t xml:space="preserve"> to simulate interactions between groups with different traits</w:t>
      </w:r>
      <w:r w:rsidRPr="00426742">
        <w:t xml:space="preserve">, we </w:t>
      </w:r>
      <w:r w:rsidR="00CD49C9">
        <w:t>propose</w:t>
      </w:r>
      <w:r w:rsidRPr="00426742">
        <w:t xml:space="preserve"> a minimal energy model to describe and solve </w:t>
      </w:r>
      <w:del w:id="481" w:author="Family" w:date="2014-10-21T14:43:00Z">
        <w:r w:rsidR="00026626" w:rsidDel="00481332">
          <w:delText>inner</w:delText>
        </w:r>
      </w:del>
      <w:ins w:id="482" w:author="Family" w:date="2014-10-21T14:43:00Z">
        <w:r w:rsidR="00481332">
          <w:t>intra</w:t>
        </w:r>
      </w:ins>
      <w:r w:rsidR="0077397D">
        <w:t>-</w:t>
      </w:r>
      <w:r w:rsidR="00026626">
        <w:t>crowd</w:t>
      </w:r>
      <w:r w:rsidR="0077397D">
        <w:t xml:space="preserve"> interaction for heterogeneous groups</w:t>
      </w:r>
      <w:r w:rsidRPr="00426742">
        <w:t>.</w:t>
      </w:r>
    </w:p>
    <w:p w14:paraId="3CEF19F8" w14:textId="77777777" w:rsidR="00A1103F" w:rsidRDefault="00A1103F" w:rsidP="00A1103F">
      <w:pPr>
        <w:pStyle w:val="Heading2"/>
      </w:pPr>
      <w:r w:rsidRPr="00A1103F">
        <w:t>Energy Model</w:t>
      </w:r>
      <w:del w:id="483" w:author="Rob Lindeman" w:date="2014-10-21T17:08:00Z">
        <w:r w:rsidRPr="00A1103F" w:rsidDel="00D87481">
          <w:delText>l</w:delText>
        </w:r>
      </w:del>
      <w:r w:rsidRPr="00A1103F">
        <w:t>ing</w:t>
      </w:r>
    </w:p>
    <w:p w14:paraId="3BC412DD" w14:textId="22D5D43D" w:rsidR="00BE7893" w:rsidRDefault="00BE7893" w:rsidP="00BE7893">
      <w:r w:rsidRPr="00BE7893">
        <w:t>We define</w:t>
      </w:r>
      <w:del w:id="484" w:author="Rob Lindeman" w:date="2014-10-21T17:08:00Z">
        <w:r w:rsidR="004056E4" w:rsidDel="00D87481">
          <w:delText>d</w:delText>
        </w:r>
      </w:del>
      <w:r w:rsidRPr="00BE7893">
        <w:t xml:space="preserve"> </w:t>
      </w:r>
      <w:del w:id="485" w:author="Family" w:date="2014-10-21T14:43:00Z">
        <w:r w:rsidR="00026626" w:rsidDel="00481332">
          <w:delText>inner</w:delText>
        </w:r>
      </w:del>
      <w:ins w:id="486" w:author="Family" w:date="2014-10-21T14:43:00Z">
        <w:r w:rsidR="00481332">
          <w:t>intra</w:t>
        </w:r>
      </w:ins>
      <w:r w:rsidRPr="00BE7893">
        <w:t>-</w:t>
      </w:r>
      <w:r w:rsidR="00026626">
        <w:t>crowd</w:t>
      </w:r>
      <w:r w:rsidRPr="00BE7893">
        <w:t xml:space="preserve"> </w:t>
      </w:r>
      <w:r w:rsidR="00733FDE">
        <w:t>interaction</w:t>
      </w:r>
      <w:r w:rsidRPr="00BE7893">
        <w:t xml:space="preserve"> as a </w:t>
      </w:r>
      <w:proofErr w:type="gramStart"/>
      <w:r w:rsidRPr="00BE7893">
        <w:t>labe</w:t>
      </w:r>
      <w:proofErr w:type="gramEnd"/>
      <w:del w:id="487" w:author="Rob Lindeman" w:date="2014-10-21T17:08:00Z">
        <w:r w:rsidRPr="00BE7893" w:rsidDel="00D87481">
          <w:delText>l</w:delText>
        </w:r>
      </w:del>
      <w:r w:rsidRPr="00BE7893">
        <w:t>ling probl</w:t>
      </w:r>
      <w:r w:rsidR="00477CFB">
        <w:t xml:space="preserve">em by assigning to each </w:t>
      </w:r>
      <w:del w:id="488" w:author="Rob Lindeman" w:date="2014-10-21T17:09:00Z">
        <w:r w:rsidR="00477CFB" w:rsidDel="00D87481">
          <w:delText xml:space="preserve">grid </w:delText>
        </w:r>
      </w:del>
      <w:ins w:id="489" w:author="Rob Lindeman" w:date="2014-10-21T17:09:00Z">
        <w:r w:rsidR="00D87481">
          <w:t xml:space="preserve">cell </w:t>
        </w:r>
      </w:ins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BE7893">
        <w:t xml:space="preserve"> a label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BE7893">
        <w:t xml:space="preserve">. Each </w:t>
      </w:r>
      <w:del w:id="490" w:author="Rob Lindeman" w:date="2014-10-21T17:09:00Z">
        <w:r w:rsidRPr="00BE7893" w:rsidDel="00D87481">
          <w:delText xml:space="preserve">grid </w:delText>
        </w:r>
      </w:del>
      <w:ins w:id="491" w:author="Rob Lindeman" w:date="2014-10-21T17:09:00Z">
        <w:r w:rsidR="00D87481">
          <w:t>cell</w:t>
        </w:r>
        <w:r w:rsidR="00D87481" w:rsidRPr="00BE7893">
          <w:t xml:space="preserve"> </w:t>
        </w:r>
      </w:ins>
      <w:r w:rsidR="00A73DFA">
        <w:t>is a group of agents</w:t>
      </w:r>
      <w:r w:rsidRPr="00BE7893">
        <w:t xml:space="preserve">. </w:t>
      </w:r>
      <w:r w:rsidR="00BB55F3">
        <w:t xml:space="preserve">As the </w:t>
      </w:r>
      <w:r w:rsidR="00131A50">
        <w:t>influences from horizontal and vertical direction</w:t>
      </w:r>
      <w:ins w:id="492" w:author="Rob Lindeman" w:date="2014-10-21T17:09:00Z">
        <w:r w:rsidR="00D87481">
          <w:t>s</w:t>
        </w:r>
      </w:ins>
      <w:r w:rsidR="00131A50">
        <w:t xml:space="preserve"> are</w:t>
      </w:r>
      <w:r w:rsidR="00BB55F3">
        <w:t xml:space="preserve"> </w:t>
      </w:r>
      <w:r w:rsidR="00131A50">
        <w:t>independent</w:t>
      </w:r>
      <w:r w:rsidR="00E643C8">
        <w:t xml:space="preserve"> (from different neighbor groups)</w:t>
      </w:r>
      <w:r w:rsidR="00BA3C75">
        <w:t xml:space="preserve"> in one simulation step</w:t>
      </w:r>
      <w:r w:rsidR="00131A50">
        <w:t>, w</w:t>
      </w:r>
      <w:r w:rsidRPr="00BE7893">
        <w:t>e call</w:t>
      </w:r>
      <w:del w:id="493" w:author="Rob Lindeman" w:date="2014-10-21T17:09:00Z">
        <w:r w:rsidR="00A350DC" w:rsidDel="00D87481">
          <w:delText>ed</w:delText>
        </w:r>
      </w:del>
      <w:r w:rsidRPr="00BE7893">
        <w:t xml:space="preserve"> the energy minimization process twice to </w:t>
      </w:r>
      <w:r w:rsidR="00477CFB" w:rsidRPr="00BE7893">
        <w:t>minimize</w:t>
      </w:r>
      <w:r w:rsidRPr="00BE7893">
        <w:t xml:space="preserve"> collision energy of </w:t>
      </w:r>
      <w:ins w:id="494" w:author="Rob Lindeman" w:date="2014-10-21T17:09:00Z">
        <w:r w:rsidR="00D87481">
          <w:t xml:space="preserve">the </w:t>
        </w:r>
      </w:ins>
      <w:r w:rsidRPr="00BE7893">
        <w:t>horizontal and vertical direction</w:t>
      </w:r>
      <w:ins w:id="495" w:author="Rob Lindeman" w:date="2014-10-21T17:09:00Z">
        <w:r w:rsidR="00D87481">
          <w:t>s</w:t>
        </w:r>
      </w:ins>
      <w:r w:rsidRPr="00BE7893">
        <w:t xml:space="preserve"> </w:t>
      </w:r>
      <w:r w:rsidR="00477CFB" w:rsidRPr="00BE7893">
        <w:t>separately</w:t>
      </w:r>
      <w:r w:rsidRPr="00BE7893">
        <w:t xml:space="preserve">. </w:t>
      </w:r>
      <w:r w:rsidR="00766C53">
        <w:t>Thus, for</w:t>
      </w:r>
      <w:r w:rsidRPr="00BE7893">
        <w:t xml:space="preserve"> each optimization pass, we </w:t>
      </w:r>
      <w:r w:rsidR="00962A62">
        <w:t>could</w:t>
      </w:r>
      <w:r w:rsidRPr="00BE7893">
        <w:t xml:space="preserve"> have </w:t>
      </w:r>
      <w:r w:rsidR="00050AC7" w:rsidRPr="00D87481">
        <w:rPr>
          <w:i/>
          <w:rPrChange w:id="496" w:author="Rob Lindeman" w:date="2014-10-21T17:09:00Z">
            <w:rPr/>
          </w:rPrChange>
        </w:rPr>
        <w:t>m</w:t>
      </w:r>
      <w:r w:rsidRPr="00BE7893">
        <w:t xml:space="preserve"> labels by dividing horizontal or vertical space into </w:t>
      </w:r>
      <w:r w:rsidR="00050AC7" w:rsidRPr="00D87481">
        <w:rPr>
          <w:i/>
          <w:rPrChange w:id="497" w:author="Rob Lindeman" w:date="2014-10-21T17:09:00Z">
            <w:rPr/>
          </w:rPrChange>
        </w:rPr>
        <w:t>m</w:t>
      </w:r>
      <w:r w:rsidRPr="00BE7893">
        <w:t xml:space="preserve"> pieces</w:t>
      </w:r>
      <w:r w:rsidR="00766C53">
        <w:t>. E</w:t>
      </w:r>
      <w:r w:rsidRPr="00BE7893">
        <w:t xml:space="preserve">ach of </w:t>
      </w:r>
      <w:ins w:id="498" w:author="Rob Lindeman" w:date="2014-10-21T17:10:00Z">
        <w:r w:rsidR="00D87481">
          <w:t xml:space="preserve">the </w:t>
        </w:r>
      </w:ins>
      <w:r w:rsidR="00766C53">
        <w:t>labels</w:t>
      </w:r>
      <w:r w:rsidRPr="00BE7893">
        <w:t xml:space="preserve"> represent</w:t>
      </w:r>
      <w:r w:rsidR="009B4770">
        <w:t>s</w:t>
      </w:r>
      <w:r w:rsidRPr="00BE7893">
        <w:t xml:space="preserve"> </w:t>
      </w:r>
      <w:r w:rsidR="00FC6497">
        <w:t>the scale of velocity</w:t>
      </w:r>
      <w:r w:rsidR="0085444D">
        <w:t xml:space="preserve"> on</w:t>
      </w:r>
      <w:ins w:id="499" w:author="Rob Lindeman" w:date="2014-10-21T17:10:00Z">
        <w:r w:rsidR="00D87481">
          <w:t xml:space="preserve"> the</w:t>
        </w:r>
      </w:ins>
      <w:r w:rsidRPr="00BE7893">
        <w:t xml:space="preserve"> </w:t>
      </w:r>
      <w:r w:rsidRPr="00D87481">
        <w:rPr>
          <w:i/>
          <w:rPrChange w:id="500" w:author="Rob Lindeman" w:date="2014-10-21T17:10:00Z">
            <w:rPr/>
          </w:rPrChange>
        </w:rPr>
        <w:t>x</w:t>
      </w:r>
      <w:r w:rsidRPr="00BE7893">
        <w:t xml:space="preserve"> or </w:t>
      </w:r>
      <w:proofErr w:type="gramStart"/>
      <w:r w:rsidRPr="00D87481">
        <w:rPr>
          <w:i/>
          <w:rPrChange w:id="501" w:author="Rob Lindeman" w:date="2014-10-21T17:10:00Z">
            <w:rPr/>
          </w:rPrChange>
        </w:rPr>
        <w:t>y</w:t>
      </w:r>
      <w:r w:rsidRPr="00BE7893">
        <w:t xml:space="preserve"> axis</w:t>
      </w:r>
      <w:proofErr w:type="gramEnd"/>
      <w:r w:rsidRPr="00BE7893">
        <w:t xml:space="preserve">. </w:t>
      </w:r>
      <w:r w:rsidR="00CD41FD">
        <w:t>We assign</w:t>
      </w:r>
      <w:del w:id="502" w:author="Rob Lindeman" w:date="2014-10-21T17:10:00Z">
        <w:r w:rsidR="00CD41FD" w:rsidDel="00D87481">
          <w:delText>ed</w:delText>
        </w:r>
      </w:del>
      <w:r w:rsidR="00CD41FD">
        <w:t xml:space="preserve"> at least 81 labels for each direction to </w:t>
      </w:r>
      <w:r w:rsidR="00622FDA">
        <w:t>approximate</w:t>
      </w:r>
      <w:r w:rsidR="000C6D60">
        <w:t xml:space="preserve"> the discrete velocity we got from Graph-Cut to the optimal value</w:t>
      </w:r>
      <w:r w:rsidR="00F96332">
        <w:t xml:space="preserve">. </w:t>
      </w:r>
      <w:r w:rsidRPr="00BE7893">
        <w:t xml:space="preserve">The energy function </w:t>
      </w:r>
      <m:oMath>
        <m:r>
          <w:rPr>
            <w:rFonts w:ascii="Cambria Math" w:hAnsi="Cambria Math"/>
          </w:rPr>
          <m:t>E</m:t>
        </m:r>
      </m:oMath>
      <w:r w:rsidR="00C87F38">
        <w:t xml:space="preserve">, composed of a data energy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="00C87F38">
        <w:t xml:space="preserve"> </w:t>
      </w:r>
      <w:del w:id="503" w:author="Rob Lindeman" w:date="2014-10-21T17:10:00Z">
        <w:r w:rsidR="002F2EE1" w:rsidDel="00D87481">
          <w:delText xml:space="preserve"> </w:delText>
        </w:r>
      </w:del>
      <w:r w:rsidR="002F2EE1">
        <w:t xml:space="preserve">and </w:t>
      </w:r>
      <w:r w:rsidRPr="00BE7893">
        <w:t xml:space="preserve">a smoothness energy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del w:id="504" w:author="Rob Lindeman" w:date="2014-10-21T17:11:00Z">
        <w:r w:rsidR="00C87F38" w:rsidDel="00D87481">
          <w:delText xml:space="preserve"> to control </w:delText>
        </w:r>
      </w:del>
      <w:r w:rsidRPr="00BE7893">
        <w:t>, is defined as:</w:t>
      </w:r>
    </w:p>
    <w:p w14:paraId="6C1484F8" w14:textId="77777777" w:rsidR="00C87F38" w:rsidRPr="00ED2DD6" w:rsidRDefault="00ED2DD6" w:rsidP="00BE7893">
      <m:oMathPara>
        <m:oMath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</m:oMath>
      </m:oMathPara>
    </w:p>
    <w:p w14:paraId="6A3E1261" w14:textId="4768C577" w:rsidR="00ED2DD6" w:rsidRDefault="00ED2DD6" w:rsidP="00BE7893">
      <w:r w:rsidRPr="00ED2DD6">
        <w:t xml:space="preserve">The data energy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ED2DD6">
        <w:t xml:space="preserve"> is the sum of data cost of each </w:t>
      </w:r>
      <w:del w:id="505" w:author="Rob Lindeman" w:date="2014-10-21T17:11:00Z">
        <w:r w:rsidRPr="00ED2DD6" w:rsidDel="00D87481">
          <w:delText xml:space="preserve">grid </w:delText>
        </w:r>
      </w:del>
      <w:ins w:id="506" w:author="Rob Lindeman" w:date="2014-10-21T17:11:00Z">
        <w:r w:rsidR="00D87481">
          <w:t>cell</w:t>
        </w:r>
        <w:r w:rsidR="00D87481" w:rsidRPr="00ED2DD6">
          <w:t xml:space="preserve"> </w:t>
        </w:r>
      </w:ins>
      <w:r w:rsidRPr="00ED2DD6">
        <w:t xml:space="preserve">with a label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ED2DD6">
        <w:t>. In o</w:t>
      </w:r>
      <w:r w:rsidR="00571625">
        <w:t xml:space="preserve">ur energy model, the data cost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ED2DD6">
        <w:t xml:space="preserve"> is defined as the </w:t>
      </w:r>
      <w:r w:rsidR="00213F95">
        <w:t xml:space="preserve">product of </w:t>
      </w:r>
      <w:ins w:id="507" w:author="Rob Lindeman" w:date="2014-10-21T17:11:00Z">
        <w:r w:rsidR="00D87481">
          <w:t xml:space="preserve">a </w:t>
        </w:r>
      </w:ins>
      <w:r w:rsidR="00213F95">
        <w:t xml:space="preserve">scale value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13F95">
        <w:t xml:space="preserve"> and </w:t>
      </w:r>
      <w:ins w:id="508" w:author="Rob Lindeman" w:date="2014-10-21T17:11:00Z">
        <w:r w:rsidR="00D87481">
          <w:t xml:space="preserve">the </w:t>
        </w:r>
      </w:ins>
      <w:r w:rsidRPr="00ED2DD6">
        <w:t xml:space="preserve">absolute distance between </w:t>
      </w:r>
      <w:ins w:id="509" w:author="Rob Lindeman" w:date="2014-10-21T17:11:00Z">
        <w:r w:rsidR="00D87481">
          <w:t xml:space="preserve">the </w:t>
        </w:r>
      </w:ins>
      <w:r w:rsidR="00C372EE">
        <w:t>horizontal or vertical projection of</w:t>
      </w:r>
      <w:r w:rsidRPr="00ED2DD6">
        <w:t xml:space="preserve"> </w:t>
      </w:r>
      <w:ins w:id="510" w:author="Rob Lindeman" w:date="2014-10-21T17:12:00Z">
        <w:r w:rsidR="00D87481">
          <w:t xml:space="preserve">the </w:t>
        </w:r>
      </w:ins>
      <w:r w:rsidRPr="00ED2DD6">
        <w:t xml:space="preserve">average </w:t>
      </w:r>
      <w:del w:id="511" w:author="Rob Lindeman" w:date="2014-10-21T17:12:00Z">
        <w:r w:rsidRPr="00ED2DD6" w:rsidDel="00D87481">
          <w:delText xml:space="preserve">grid </w:delText>
        </w:r>
      </w:del>
      <w:ins w:id="512" w:author="Rob Lindeman" w:date="2014-10-21T17:12:00Z">
        <w:r w:rsidR="00D87481">
          <w:t>cell</w:t>
        </w:r>
        <w:r w:rsidR="00D87481" w:rsidRPr="00ED2DD6">
          <w:t xml:space="preserve"> </w:t>
        </w:r>
      </w:ins>
      <w:r w:rsidRPr="00ED2DD6">
        <w:t xml:space="preserve">velocity </w:t>
      </w:r>
      <m:oMath>
        <m:acc>
          <m:accPr>
            <m:chr m:val="̅"/>
            <m:ctrlPr>
              <w:rPr>
                <w:rFonts w:ascii="Cambria Math" w:eastAsia="Times New Roman" w:hAnsi="Cambria Math" w:cs="Times New Roman"/>
                <w:b/>
                <w:i/>
                <w:color w:val="000000"/>
                <w:szCs w:val="24"/>
              </w:rPr>
            </m:ctrlPr>
          </m:acc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000000"/>
                <w:szCs w:val="24"/>
              </w:rPr>
              <m:t>v</m:t>
            </m:r>
          </m:e>
        </m:acc>
        <m:d>
          <m:dPr>
            <m:ctrlPr>
              <w:rPr>
                <w:rFonts w:ascii="Cambria Math" w:eastAsia="Times New Roman" w:hAnsi="Cambria Math" w:cs="Times New Roman"/>
                <w:i/>
                <w:color w:val="000000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ED2DD6">
        <w:t xml:space="preserve"> </w:t>
      </w:r>
      <w:del w:id="513" w:author="Rob Lindeman" w:date="2014-10-21T17:12:00Z">
        <w:r w:rsidRPr="00ED2DD6" w:rsidDel="00D87481">
          <w:delText xml:space="preserve"> </w:delText>
        </w:r>
      </w:del>
      <w:r w:rsidRPr="00ED2DD6">
        <w:t xml:space="preserve">and the value of </w:t>
      </w:r>
      <w:ins w:id="514" w:author="Rob Lindeman" w:date="2014-10-21T17:12:00Z">
        <w:r w:rsidR="00D87481">
          <w:t xml:space="preserve">the </w:t>
        </w:r>
      </w:ins>
      <w:r w:rsidRPr="00ED2DD6">
        <w:t>selected label</w:t>
      </w:r>
      <w:r w:rsidR="00A86181">
        <w:t xml:space="preserve"> </w:t>
      </w:r>
      <m:oMath>
        <m:r>
          <w:rPr>
            <w:rFonts w:ascii="Cambria Math" w:eastAsia="Times New Roman" w:hAnsi="Cambria Math" w:cs="Times New Roman"/>
            <w:color w:val="000000"/>
            <w:szCs w:val="24"/>
          </w:rPr>
          <m:t>v</m:t>
        </m:r>
        <m:d>
          <m:dPr>
            <m:ctrlPr>
              <w:rPr>
                <w:rFonts w:ascii="Cambria Math" w:eastAsia="Times New Roman" w:hAnsi="Cambria Math" w:cs="Times New Roman"/>
                <w:i/>
                <w:color w:val="000000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0000"/>
                    <w:szCs w:val="24"/>
                  </w:rPr>
                  <m:t>l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/>
                    <w:szCs w:val="24"/>
                  </w:rPr>
                  <m:t>i</m:t>
                </m:r>
              </m:sub>
            </m:sSub>
          </m:e>
        </m:d>
      </m:oMath>
      <w:r w:rsidR="00126642">
        <w:rPr>
          <w:color w:val="000000"/>
          <w:szCs w:val="24"/>
        </w:rPr>
        <w:t xml:space="preserve">. </w:t>
      </w:r>
      <w:r w:rsidR="000B2262">
        <w:t>Data cost represents</w:t>
      </w:r>
      <w:r w:rsidRPr="00ED2DD6">
        <w:t xml:space="preserve"> the effort of the group to change </w:t>
      </w:r>
      <w:r w:rsidR="002F3FDB" w:rsidRPr="00ED2DD6">
        <w:t>its</w:t>
      </w:r>
      <w:r w:rsidRPr="00ED2DD6">
        <w:t xml:space="preserve"> velocity on </w:t>
      </w:r>
      <w:r w:rsidRPr="00D87481">
        <w:rPr>
          <w:i/>
          <w:rPrChange w:id="515" w:author="Rob Lindeman" w:date="2014-10-21T17:12:00Z">
            <w:rPr/>
          </w:rPrChange>
        </w:rPr>
        <w:t>x</w:t>
      </w:r>
      <w:r w:rsidRPr="00ED2DD6">
        <w:t xml:space="preserve"> or </w:t>
      </w:r>
      <w:proofErr w:type="gramStart"/>
      <w:r w:rsidRPr="00D87481">
        <w:rPr>
          <w:i/>
          <w:rPrChange w:id="516" w:author="Rob Lindeman" w:date="2014-10-21T17:12:00Z">
            <w:rPr/>
          </w:rPrChange>
        </w:rPr>
        <w:t>y</w:t>
      </w:r>
      <w:r w:rsidRPr="00ED2DD6">
        <w:t xml:space="preserve"> axis</w:t>
      </w:r>
      <w:proofErr w:type="gramEnd"/>
      <w:r w:rsidRPr="00ED2DD6">
        <w:t xml:space="preserve"> to certain label.</w:t>
      </w:r>
    </w:p>
    <w:p w14:paraId="6A540FD7" w14:textId="77777777" w:rsidR="00347D43" w:rsidRPr="000B2262" w:rsidRDefault="0088551A" w:rsidP="00BE7893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∙d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color w:val="000000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color w:val="000000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/>
                              <w:szCs w:val="24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Cs w:val="24"/>
                            </w:rPr>
                            <m:t>x</m:t>
                          </m:r>
                        </m:sub>
                      </m:sSub>
                    </m:e>
                  </m:acc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eastAsia="Times New Roman" w:hAnsi="Cambria Math" w:cs="Times New Roman"/>
                      <w:color w:val="000000"/>
                      <w:szCs w:val="24"/>
                    </w:rPr>
                    <m:t>-v</m:t>
                  </m:r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000000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Cs w:val="24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Cs w:val="24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</m:nary>
        </m:oMath>
      </m:oMathPara>
    </w:p>
    <w:p w14:paraId="35F0ADEE" w14:textId="77777777" w:rsidR="000B2262" w:rsidRPr="00453145" w:rsidRDefault="0088551A" w:rsidP="00BE7893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π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σ</m:t>
              </m:r>
            </m:e>
          </m:d>
          <m:r>
            <w:rPr>
              <w:rFonts w:ascii="Cambria Math" w:hAnsi="Cambria Math"/>
            </w:rPr>
            <m:t>=α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PC1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+β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PC2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</m:oMath>
      </m:oMathPara>
    </w:p>
    <w:p w14:paraId="6D4D62D8" w14:textId="2E5D74FB" w:rsidR="00453145" w:rsidRPr="003F7746" w:rsidRDefault="00453145" w:rsidP="00BE7893">
      <w:r>
        <w:rPr>
          <w:color w:val="000000"/>
          <w:szCs w:val="24"/>
        </w:rPr>
        <w:t xml:space="preserve">The scale value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is computed by the group traits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PC1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PC2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1771B">
        <w:t>.</w:t>
      </w:r>
      <w:r>
        <w:t xml:space="preserve"> Although there </w:t>
      </w:r>
      <w:proofErr w:type="gramStart"/>
      <w:r>
        <w:t xml:space="preserve">are </w:t>
      </w:r>
      <w:del w:id="517" w:author="Rob Lindeman" w:date="2014-10-21T17:12:00Z">
        <w:r w:rsidDel="00D87481">
          <w:delText>lots of</w:delText>
        </w:r>
      </w:del>
      <w:ins w:id="518" w:author="Rob Lindeman" w:date="2014-10-21T17:12:00Z">
        <w:r w:rsidR="00D87481">
          <w:t>several</w:t>
        </w:r>
      </w:ins>
      <w:r>
        <w:t xml:space="preserve"> potential </w:t>
      </w:r>
      <w:del w:id="519" w:author="Rob Lindeman" w:date="2014-10-21T17:13:00Z">
        <w:r w:rsidDel="00D87481">
          <w:delText>ways</w:delText>
        </w:r>
        <w:r w:rsidR="006C424D" w:rsidDel="00D87481">
          <w:rPr>
            <w:rFonts w:hint="eastAsia"/>
          </w:rPr>
          <w:delText xml:space="preserve"> </w:delText>
        </w:r>
      </w:del>
      <w:ins w:id="520" w:author="Rob Lindeman" w:date="2014-10-21T17:13:00Z">
        <w:r w:rsidR="00D87481">
          <w:t>functions</w:t>
        </w:r>
        <w:r w:rsidR="00D87481">
          <w:rPr>
            <w:rFonts w:hint="eastAsia"/>
          </w:rPr>
          <w:t xml:space="preserve"> </w:t>
        </w:r>
      </w:ins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σ</m:t>
            </m:r>
          </m:e>
        </m:d>
      </m:oMath>
      <w:r>
        <w:t xml:space="preserve"> to compute the scale</w:t>
      </w:r>
      <w:ins w:id="521" w:author="Rob Lindeman" w:date="2014-10-21T17:13:00Z">
        <w:r w:rsidR="00D87481">
          <w:t>d</w:t>
        </w:r>
      </w:ins>
      <w:r>
        <w:t xml:space="preserve"> weight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with different personal traits model</w:t>
      </w:r>
      <w:r w:rsidR="00C50984">
        <w:rPr>
          <w:rFonts w:hint="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σ</m:t>
        </m:r>
      </m:oMath>
      <w:ins w:id="522" w:author="Rob Lindeman" w:date="2014-10-21T17:13:00Z">
        <w:r w:rsidR="00D87481">
          <w:t>,</w:t>
        </w:r>
      </w:ins>
      <w:del w:id="523" w:author="Rob Lindeman" w:date="2014-10-21T17:13:00Z">
        <w:r w:rsidR="00205FF7" w:rsidDel="00D87481">
          <w:rPr>
            <w:rFonts w:hint="eastAsia"/>
          </w:rPr>
          <w:delText>.</w:delText>
        </w:r>
        <w:r w:rsidR="00EC7DB4" w:rsidDel="00D87481">
          <w:delText xml:space="preserve"> </w:delText>
        </w:r>
      </w:del>
      <w:r w:rsidR="00EC7DB4">
        <w:rPr>
          <w:rFonts w:hint="eastAsia"/>
        </w:rPr>
        <w:br/>
      </w:r>
      <w:ins w:id="524" w:author="Rob Lindeman" w:date="2014-10-21T17:13:00Z">
        <w:r w:rsidR="00D87481">
          <w:t>i</w:t>
        </w:r>
      </w:ins>
      <w:del w:id="525" w:author="Rob Lindeman" w:date="2014-10-21T17:13:00Z">
        <w:r w:rsidR="00EC7DB4" w:rsidDel="00D87481">
          <w:rPr>
            <w:rFonts w:hint="eastAsia"/>
          </w:rPr>
          <w:delText>I</w:delText>
        </w:r>
      </w:del>
      <w:r>
        <w:t>n this paper</w:t>
      </w:r>
      <w:proofErr w:type="gramEnd"/>
      <w:r>
        <w:t xml:space="preserve">, we </w:t>
      </w:r>
      <w:del w:id="526" w:author="Rob Lindeman" w:date="2014-10-21T17:13:00Z">
        <w:r w:rsidDel="00D87481">
          <w:delText xml:space="preserve">only </w:delText>
        </w:r>
      </w:del>
      <w:r>
        <w:t>choose a simple linear equation of two traits to give an estimate</w:t>
      </w:r>
      <w:ins w:id="527" w:author="Rob Lindeman" w:date="2014-10-21T17:14:00Z">
        <w:r w:rsidR="004D5C16">
          <w:t>d</w:t>
        </w:r>
      </w:ins>
      <w:r>
        <w:t xml:space="preserve"> value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. </w:t>
      </w:r>
      <w:ins w:id="528" w:author="Rob Lindeman" w:date="2014-10-21T17:14:00Z">
        <w:r w:rsidR="004D5C16">
          <w:t xml:space="preserve">A </w:t>
        </w:r>
      </w:ins>
      <w:del w:id="529" w:author="Rob Lindeman" w:date="2014-10-21T17:14:00Z">
        <w:r w:rsidDel="004D5C16">
          <w:delText xml:space="preserve">More </w:delText>
        </w:r>
      </w:del>
      <w:ins w:id="530" w:author="Rob Lindeman" w:date="2014-10-21T17:14:00Z">
        <w:r w:rsidR="004D5C16">
          <w:t xml:space="preserve">more </w:t>
        </w:r>
      </w:ins>
      <w:r>
        <w:t>precise formula</w:t>
      </w:r>
      <w:ins w:id="531" w:author="Rob Lindeman" w:date="2014-10-21T17:14:00Z">
        <w:r w:rsidR="004D5C16">
          <w:t>tion</w:t>
        </w:r>
      </w:ins>
      <w:r>
        <w:t xml:space="preserve"> will be given in future work with measurement dat</w:t>
      </w:r>
      <w:r w:rsidR="00C21142">
        <w:rPr>
          <w:rFonts w:hint="eastAsia"/>
        </w:rPr>
        <w:t>a</w:t>
      </w:r>
      <w:r>
        <w:t>.</w:t>
      </w:r>
      <w:r w:rsidR="00BB3DE9">
        <w:t xml:space="preserve"> </w:t>
      </w:r>
      <w:r w:rsidR="00B34369">
        <w:t xml:space="preserve">In our experiment, the </w:t>
      </w:r>
      <m:oMath>
        <m:r>
          <w:rPr>
            <w:rFonts w:ascii="Cambria Math" w:hAnsi="Cambria Math"/>
          </w:rPr>
          <m:t>α</m:t>
        </m:r>
      </m:oMath>
      <w:r w:rsidR="00B34369">
        <w:t xml:space="preserve"> and</w:t>
      </w:r>
      <w:del w:id="532" w:author="Rob Lindeman" w:date="2014-10-21T17:14:00Z">
        <w:r w:rsidR="00B34369" w:rsidDel="004D5C16">
          <w:delText xml:space="preserve"> </w:delText>
        </w:r>
      </w:del>
      <w:r w:rsidR="00BB3DE9">
        <w:t xml:space="preserve"> </w:t>
      </w:r>
      <m:oMath>
        <m:r>
          <w:rPr>
            <w:rFonts w:ascii="Cambria Math" w:hAnsi="Cambria Math"/>
          </w:rPr>
          <m:t>β</m:t>
        </m:r>
      </m:oMath>
      <w:r w:rsidR="00B34369">
        <w:t xml:space="preserve"> will be set as </w:t>
      </w:r>
      <w:r w:rsidR="005502E8">
        <w:t>0.3 and -0.</w:t>
      </w:r>
      <w:r w:rsidR="000C4250">
        <w:t>3</w:t>
      </w:r>
      <w:ins w:id="533" w:author="Rob Lindeman" w:date="2014-10-21T17:14:00Z">
        <w:r w:rsidR="004D5C16">
          <w:t>, respectively</w:t>
        </w:r>
      </w:ins>
      <w:del w:id="534" w:author="Rob Lindeman" w:date="2014-10-21T17:14:00Z">
        <w:r w:rsidR="00B34369" w:rsidDel="004D5C16">
          <w:delText xml:space="preserve">. </w:delText>
        </w:r>
      </w:del>
    </w:p>
    <w:p w14:paraId="4CD5DB13" w14:textId="25582850" w:rsidR="003804D8" w:rsidRDefault="00371BD2" w:rsidP="00BE7893">
      <w:r w:rsidRPr="00371BD2">
        <w:t xml:space="preserve">The smoothness energy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371BD2">
        <w:t xml:space="preserve"> represents the velocity difference between neighbor</w:t>
      </w:r>
      <w:ins w:id="535" w:author="Rob Lindeman" w:date="2014-10-21T17:14:00Z">
        <w:r w:rsidR="004D5C16">
          <w:t>ing</w:t>
        </w:r>
      </w:ins>
      <w:r w:rsidRPr="00371BD2">
        <w:t xml:space="preserve"> </w:t>
      </w:r>
      <w:del w:id="536" w:author="Rob Lindeman" w:date="2014-10-21T17:14:00Z">
        <w:r w:rsidRPr="00371BD2" w:rsidDel="004D5C16">
          <w:delText>grids</w:delText>
        </w:r>
      </w:del>
      <w:ins w:id="537" w:author="Rob Lindeman" w:date="2014-10-21T17:14:00Z">
        <w:r w:rsidR="004D5C16">
          <w:t>cells</w:t>
        </w:r>
      </w:ins>
      <w:r w:rsidRPr="00371BD2">
        <w:t xml:space="preserve">. We use </w:t>
      </w:r>
      <w:ins w:id="538" w:author="Rob Lindeman" w:date="2014-10-21T17:14:00Z">
        <w:r w:rsidR="004D5C16">
          <w:t xml:space="preserve">a </w:t>
        </w:r>
      </w:ins>
      <w:r w:rsidRPr="00371BD2">
        <w:t>standard 4</w:t>
      </w:r>
      <w:ins w:id="539" w:author="Rob Lindeman" w:date="2014-10-21T17:15:00Z">
        <w:r w:rsidR="004D5C16">
          <w:t>-</w:t>
        </w:r>
      </w:ins>
      <w:del w:id="540" w:author="Rob Lindeman" w:date="2014-10-21T17:15:00Z">
        <w:r w:rsidRPr="00371BD2" w:rsidDel="004D5C16">
          <w:delText xml:space="preserve"> </w:delText>
        </w:r>
      </w:del>
      <w:r w:rsidRPr="00371BD2">
        <w:t xml:space="preserve">neighbor system for dense </w:t>
      </w:r>
      <w:del w:id="541" w:author="Rob Lindeman" w:date="2014-10-21T17:15:00Z">
        <w:r w:rsidRPr="00371BD2" w:rsidDel="004D5C16">
          <w:delText>grids</w:delText>
        </w:r>
      </w:del>
      <w:ins w:id="542" w:author="Rob Lindeman" w:date="2014-10-21T17:15:00Z">
        <w:r w:rsidR="004D5C16">
          <w:t>cells</w:t>
        </w:r>
      </w:ins>
      <w:r w:rsidRPr="00371BD2">
        <w:t xml:space="preserve">, so that the smoothness energy is the sum of </w:t>
      </w:r>
      <w:r w:rsidR="00ED094E" w:rsidRPr="00371BD2">
        <w:t>spatially</w:t>
      </w:r>
      <w:r w:rsidRPr="00371BD2">
        <w:t xml:space="preserve"> varying horizontal and vertical neighbor smoothness costs</w:t>
      </w:r>
      <w:r w:rsidR="00ED094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  <w:r w:rsidRPr="00371BD2">
        <w:t xml:space="preserve">, where if </w:t>
      </w:r>
      <m:oMath>
        <m:r>
          <w:rPr>
            <w:rFonts w:ascii="Cambria Math" w:hAnsi="Cambria Math"/>
          </w:rPr>
          <m:t>i=(p</m:t>
        </m:r>
        <w:proofErr w:type="gramStart"/>
        <m:r>
          <w:rPr>
            <w:rFonts w:ascii="Cambria Math" w:hAnsi="Cambria Math"/>
          </w:rPr>
          <m:t>,q</m:t>
        </m:r>
        <w:proofErr w:type="gramEnd"/>
        <m:r>
          <w:rPr>
            <w:rFonts w:ascii="Cambria Math" w:hAnsi="Cambria Math"/>
          </w:rPr>
          <m:t>)</m:t>
        </m:r>
      </m:oMath>
      <w:r w:rsidRPr="00371BD2">
        <w:t xml:space="preserve"> and </w:t>
      </w:r>
      <m:oMath>
        <m:r>
          <w:rPr>
            <w:rFonts w:ascii="Cambria Math" w:hAnsi="Cambria Math"/>
          </w:rPr>
          <m:t>j=(s,t)</m:t>
        </m:r>
      </m:oMath>
      <w:r w:rsidR="00ED094E">
        <w:t xml:space="preserve"> then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p-s</m:t>
            </m:r>
          </m:e>
        </m:d>
        <m:r>
          <w:rPr>
            <w:rFonts w:ascii="Cambria Math" w:hAnsi="Cambria Math"/>
          </w:rPr>
          <m:t xml:space="preserve"> + 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q-t</m:t>
            </m:r>
          </m:e>
        </m:d>
        <m:r>
          <w:rPr>
            <w:rFonts w:ascii="Cambria Math" w:hAnsi="Cambria Math"/>
          </w:rPr>
          <m:t xml:space="preserve"> = 1</m:t>
        </m:r>
      </m:oMath>
      <w:r w:rsidRPr="00371BD2">
        <w:t>. Let</w:t>
      </w:r>
      <w:ins w:id="543" w:author="Rob Lindeman" w:date="2014-10-21T17:15:00Z">
        <w:r w:rsidR="004D5C16">
          <w:t>ting</w:t>
        </w:r>
      </w:ins>
      <w:r w:rsidRPr="00371BD2">
        <w:t xml:space="preserve"> </w:t>
      </w:r>
      <m:oMath>
        <m:r>
          <m:rPr>
            <m:scr m:val="script"/>
          </m:rPr>
          <w:rPr>
            <w:rFonts w:ascii="Cambria Math" w:hAnsi="Cambria Math"/>
          </w:rPr>
          <m:t>N</m:t>
        </m:r>
      </m:oMath>
      <w:r w:rsidRPr="00371BD2">
        <w:t xml:space="preserve"> denote</w:t>
      </w:r>
      <w:del w:id="544" w:author="Rob Lindeman" w:date="2014-10-21T17:15:00Z">
        <w:r w:rsidRPr="00371BD2" w:rsidDel="004D5C16">
          <w:delText>s</w:delText>
        </w:r>
      </w:del>
      <w:r w:rsidRPr="00371BD2">
        <w:t xml:space="preserve"> the set of all such neighboring </w:t>
      </w:r>
      <w:del w:id="545" w:author="Rob Lindeman" w:date="2014-10-21T17:15:00Z">
        <w:r w:rsidRPr="00371BD2" w:rsidDel="004D5C16">
          <w:delText xml:space="preserve">grid </w:delText>
        </w:r>
      </w:del>
      <w:ins w:id="546" w:author="Rob Lindeman" w:date="2014-10-21T17:15:00Z">
        <w:r w:rsidR="004D5C16">
          <w:t>cell</w:t>
        </w:r>
        <w:r w:rsidR="004D5C16" w:rsidRPr="00371BD2">
          <w:t xml:space="preserve"> </w:t>
        </w:r>
      </w:ins>
      <w:r w:rsidRPr="00371BD2">
        <w:t>pairs, the smoothness energy is</w:t>
      </w:r>
    </w:p>
    <w:p w14:paraId="4342433D" w14:textId="77777777" w:rsidR="00863DE1" w:rsidRPr="001A6A37" w:rsidRDefault="0088551A" w:rsidP="00BE7893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i,j</m:t>
                  </m:r>
                </m:e>
              </m:d>
              <m:r>
                <m:rPr>
                  <m:scr m:val="script"/>
                </m:rPr>
                <w:rPr>
                  <w:rFonts w:ascii="Cambria Math" w:hAnsi="Cambria Math"/>
                </w:rPr>
                <m:t>∈N</m:t>
              </m:r>
            </m:sub>
            <m:sup/>
            <m:e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e>
                  </m:d>
                </m:e>
              </m:d>
            </m:e>
          </m:nary>
        </m:oMath>
      </m:oMathPara>
    </w:p>
    <w:p w14:paraId="601A651B" w14:textId="3C1A36C9" w:rsidR="00AE6840" w:rsidRPr="00AE6840" w:rsidRDefault="00AE6840" w:rsidP="00AE6840">
      <w:r w:rsidRPr="00AE6840">
        <w:t>In equation \</w:t>
      </w:r>
      <w:proofErr w:type="gramStart"/>
      <w:r w:rsidRPr="00AE6840">
        <w:t>ref{</w:t>
      </w:r>
      <w:proofErr w:type="gramEnd"/>
      <w:r w:rsidRPr="00AE6840">
        <w:t xml:space="preserve">eq:6}, </w:t>
      </w:r>
      <m:oMath>
        <m:r>
          <w:rPr>
            <w:rFonts w:ascii="Cambria Math" w:hAnsi="Cambria Math"/>
          </w:rPr>
          <m:t>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e>
            </m:d>
          </m:e>
        </m:d>
      </m:oMath>
      <w:r w:rsidRPr="00AE6840">
        <w:t xml:space="preserve">, also can be written as </w:t>
      </w:r>
      <m:oMath>
        <m:r>
          <w:rPr>
            <w:rFonts w:ascii="Cambria Math" w:hAnsi="Cambria Math"/>
          </w:rPr>
          <m:t>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△l</m:t>
            </m:r>
          </m:e>
        </m:d>
      </m:oMath>
      <w:r w:rsidRPr="00AE6840">
        <w:t xml:space="preserve">, is a non-decreasing function of the label difference, and can be directly computed as </w:t>
      </w:r>
      <w:ins w:id="547" w:author="Rob Lindeman" w:date="2014-10-21T17:15:00Z">
        <w:r w:rsidR="004D5C16">
          <w:t xml:space="preserve">the </w:t>
        </w:r>
      </w:ins>
      <w:r w:rsidRPr="00AE6840">
        <w:t>absolut</w:t>
      </w:r>
      <w:r w:rsidR="003B4BDF">
        <w:t>e differenc</w:t>
      </w:r>
      <w:r w:rsidR="005006E7">
        <w:t>e</w:t>
      </w:r>
      <w:r w:rsidR="003B4BDF">
        <w:t xml:space="preserve"> between two labels</w:t>
      </w:r>
      <w:r w:rsidRPr="00AE6840">
        <w:t xml:space="preserve">. </w:t>
      </w:r>
      <w:r w:rsidR="0080360B">
        <w:t xml:space="preserve">Here,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80360B">
        <w:t xml:space="preserve"> is the </w:t>
      </w:r>
      <w:r w:rsidR="00166B32">
        <w:t xml:space="preserve">weight of the edge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</m:oMath>
      <w:r w:rsidR="00166B32">
        <w:t xml:space="preserve"> </w:t>
      </w:r>
      <w:proofErr w:type="gramStart"/>
      <w:r w:rsidR="00166B32">
        <w:t>which</w:t>
      </w:r>
      <w:proofErr w:type="gramEnd"/>
      <w:r w:rsidR="00166B32">
        <w:t xml:space="preserve"> is determined by </w:t>
      </w:r>
      <w:ins w:id="548" w:author="Rob Lindeman" w:date="2014-10-21T17:16:00Z">
        <w:r w:rsidR="004D5C16">
          <w:t xml:space="preserve">the </w:t>
        </w:r>
      </w:ins>
      <w:r w:rsidR="00166B32">
        <w:t>difference between group traits in two neighbor</w:t>
      </w:r>
      <w:ins w:id="549" w:author="Rob Lindeman" w:date="2014-10-21T17:16:00Z">
        <w:r w:rsidR="004D5C16">
          <w:t>ing</w:t>
        </w:r>
      </w:ins>
      <w:r w:rsidR="00166B32">
        <w:t xml:space="preserve"> groups. </w:t>
      </w:r>
      <w:r w:rsidRPr="00AE6840">
        <w:t xml:space="preserve">In our model, </w:t>
      </w:r>
      <m:oMath>
        <m:r>
          <w:rPr>
            <w:rFonts w:ascii="Cambria Math" w:hAnsi="Cambria Math"/>
          </w:rPr>
          <m:t>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e>
            </m:d>
          </m:e>
        </m:d>
      </m:oMath>
      <w:r w:rsidRPr="00AE6840">
        <w:t xml:space="preserve"> is </w:t>
      </w:r>
      <w:del w:id="550" w:author="Rob Lindeman" w:date="2014-10-21T17:16:00Z">
        <w:r w:rsidRPr="00AE6840" w:rsidDel="004D5C16">
          <w:delText xml:space="preserve">adapted </w:delText>
        </w:r>
      </w:del>
      <w:ins w:id="551" w:author="Rob Lindeman" w:date="2014-10-21T17:16:00Z">
        <w:r w:rsidR="004D5C16">
          <w:t>adjusted</w:t>
        </w:r>
        <w:r w:rsidR="004D5C16" w:rsidRPr="00AE6840">
          <w:t xml:space="preserve"> </w:t>
        </w:r>
      </w:ins>
      <w:r w:rsidRPr="00AE6840">
        <w:t>to restrict the maximum density of each group</w:t>
      </w:r>
      <w:r w:rsidR="003B4BDF">
        <w:t xml:space="preserve"> </w:t>
      </w:r>
      <w:r w:rsidRPr="00AE6840">
        <w:t>(</w:t>
      </w:r>
      <w:r w:rsidR="00F75C2D">
        <w:t xml:space="preserve">see </w:t>
      </w:r>
      <w:r w:rsidRPr="00AE6840">
        <w:t>\S\</w:t>
      </w:r>
      <w:proofErr w:type="gramStart"/>
      <w:r w:rsidRPr="00AE6840">
        <w:t>ref{</w:t>
      </w:r>
      <w:proofErr w:type="gramEnd"/>
      <w:r w:rsidRPr="00AE6840">
        <w:t>section:3.3}).</w:t>
      </w:r>
    </w:p>
    <w:p w14:paraId="6FA5B6DD" w14:textId="794A4E03" w:rsidR="00305866" w:rsidRPr="00BE7893" w:rsidRDefault="00AE6840" w:rsidP="00BE7893">
      <w:r w:rsidRPr="00AE6840">
        <w:t xml:space="preserve">With the definition of </w:t>
      </w:r>
      <w:ins w:id="552" w:author="Rob Lindeman" w:date="2014-10-21T17:16:00Z">
        <w:r w:rsidR="004D5C16">
          <w:t xml:space="preserve">the </w:t>
        </w:r>
      </w:ins>
      <w:r w:rsidRPr="00AE6840">
        <w:t xml:space="preserve">energy function </w:t>
      </w:r>
      <m:oMath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g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AE6840">
        <w:t xml:space="preserve">, we can use Graph Cut or Belief Propagation algorithms to compute labels for each </w:t>
      </w:r>
      <w:del w:id="553" w:author="Rob Lindeman" w:date="2014-10-21T17:17:00Z">
        <w:r w:rsidRPr="00AE6840" w:rsidDel="004D5C16">
          <w:delText xml:space="preserve">grid </w:delText>
        </w:r>
      </w:del>
      <w:ins w:id="554" w:author="Rob Lindeman" w:date="2014-10-21T17:17:00Z">
        <w:r w:rsidR="004D5C16">
          <w:t>cell</w:t>
        </w:r>
        <w:r w:rsidR="004D5C16" w:rsidRPr="00AE6840">
          <w:t xml:space="preserve"> </w:t>
        </w:r>
      </w:ins>
      <w:r w:rsidRPr="00AE6840">
        <w:t>to achieve the minimal energy cost. In our implementation, we use the Graph Cut implementation from \</w:t>
      </w:r>
      <w:proofErr w:type="gramStart"/>
      <w:r w:rsidRPr="00AE6840">
        <w:t>cite{</w:t>
      </w:r>
      <w:proofErr w:type="gramEnd"/>
      <w:r w:rsidRPr="00AE6840">
        <w:t>Boykov:2001,</w:t>
      </w:r>
      <w:r w:rsidR="00C802D4">
        <w:t xml:space="preserve"> </w:t>
      </w:r>
      <w:r w:rsidRPr="00AE6840">
        <w:t>Boykov:2004,</w:t>
      </w:r>
      <w:r w:rsidR="00C802D4">
        <w:t xml:space="preserve"> </w:t>
      </w:r>
      <w:r w:rsidRPr="00AE6840">
        <w:t>Kolmogorov:2004}.</w:t>
      </w:r>
      <w:r w:rsidR="00357D60">
        <w:t xml:space="preserve"> </w:t>
      </w:r>
      <w:del w:id="555" w:author="Rob Lindeman" w:date="2014-10-21T17:17:00Z">
        <w:r w:rsidR="00357D60" w:rsidDel="004D5C16">
          <w:delText>There is a little hack here</w:delText>
        </w:r>
      </w:del>
      <w:ins w:id="556" w:author="Rob Lindeman" w:date="2014-10-21T17:17:00Z">
        <w:r w:rsidR="004D5C16">
          <w:t>We make a slight change, in</w:t>
        </w:r>
      </w:ins>
      <w:r w:rsidR="00262E36">
        <w:t xml:space="preserve"> that</w:t>
      </w:r>
      <w:r w:rsidR="00357D60">
        <w:t xml:space="preserve"> we only run </w:t>
      </w:r>
      <w:ins w:id="557" w:author="Rob Lindeman" w:date="2014-10-21T17:17:00Z">
        <w:r w:rsidR="004D5C16">
          <w:t>two</w:t>
        </w:r>
      </w:ins>
      <w:del w:id="558" w:author="Rob Lindeman" w:date="2014-10-21T17:17:00Z">
        <w:r w:rsidR="00357D60" w:rsidDel="004D5C16">
          <w:delText>2</w:delText>
        </w:r>
      </w:del>
      <w:r w:rsidR="00357D60">
        <w:t xml:space="preserve"> iteration</w:t>
      </w:r>
      <w:ins w:id="559" w:author="Rob Lindeman" w:date="2014-10-21T17:17:00Z">
        <w:r w:rsidR="004D5C16">
          <w:t>s</w:t>
        </w:r>
      </w:ins>
      <w:r w:rsidR="00357D60">
        <w:t xml:space="preserve"> of the expansion move algorithm to decrease the discontinuity</w:t>
      </w:r>
      <w:ins w:id="560" w:author="Rob Lindeman" w:date="2014-10-21T17:18:00Z">
        <w:r w:rsidR="00C07BC5">
          <w:t>,</w:t>
        </w:r>
      </w:ins>
      <w:r w:rsidR="00357D60">
        <w:t xml:space="preserve"> instead of achieving a totally stable status.</w:t>
      </w:r>
    </w:p>
    <w:p w14:paraId="4365385E" w14:textId="77777777" w:rsidR="00A1103F" w:rsidRDefault="00A1103F" w:rsidP="00A1103F">
      <w:pPr>
        <w:pStyle w:val="Heading2"/>
      </w:pPr>
      <w:r w:rsidRPr="00A1103F">
        <w:t>Constraints</w:t>
      </w:r>
    </w:p>
    <w:p w14:paraId="1D304033" w14:textId="07F54973" w:rsidR="00DD6476" w:rsidRDefault="00DD6476" w:rsidP="00DD6476">
      <w:r w:rsidRPr="00DD6476">
        <w:t xml:space="preserve">While trying to reach the minimal energy cost </w:t>
      </w:r>
      <w:del w:id="561" w:author="Rob Lindeman" w:date="2014-10-21T17:19:00Z">
        <w:r w:rsidRPr="00DD6476" w:rsidDel="00905FFE">
          <w:delText xml:space="preserve">of </w:delText>
        </w:r>
      </w:del>
      <w:ins w:id="562" w:author="Rob Lindeman" w:date="2014-10-21T17:19:00Z">
        <w:r w:rsidR="00905FFE">
          <w:t>for</w:t>
        </w:r>
        <w:r w:rsidR="00905FFE" w:rsidRPr="00DD6476">
          <w:t xml:space="preserve"> </w:t>
        </w:r>
      </w:ins>
      <w:r w:rsidRPr="00DD6476">
        <w:t>inter-group collision</w:t>
      </w:r>
      <w:ins w:id="563" w:author="Rob Lindeman" w:date="2014-10-21T17:19:00Z">
        <w:r w:rsidR="00905FFE">
          <w:t>s</w:t>
        </w:r>
      </w:ins>
      <w:r w:rsidRPr="00DD6476">
        <w:t>, we should also keep the density of each g</w:t>
      </w:r>
      <w:r w:rsidR="00093D64">
        <w:t xml:space="preserve">roup below the maximum density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4"/>
              </w:rPr>
              <m:t>ρ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4"/>
              </w:rPr>
              <m:t>max</m:t>
            </m:r>
          </m:sub>
        </m:sSub>
      </m:oMath>
      <w:r w:rsidRPr="00DD6476">
        <w:t xml:space="preserve"> because of the incompressibility of </w:t>
      </w:r>
      <w:ins w:id="564" w:author="Rob Lindeman" w:date="2014-10-21T17:20:00Z">
        <w:r w:rsidR="00905FFE">
          <w:t xml:space="preserve">the </w:t>
        </w:r>
      </w:ins>
      <w:r w:rsidRPr="00DD6476">
        <w:t xml:space="preserve">human body. If the density of </w:t>
      </w:r>
      <w:del w:id="565" w:author="Rob Lindeman" w:date="2014-10-21T17:20:00Z">
        <w:r w:rsidRPr="00DD6476" w:rsidDel="00905FFE">
          <w:delText>the grid</w:delText>
        </w:r>
      </w:del>
      <w:ins w:id="566" w:author="Rob Lindeman" w:date="2014-10-21T17:20:00Z">
        <w:r w:rsidR="00905FFE">
          <w:t>cell</w:t>
        </w:r>
      </w:ins>
      <w:r w:rsidR="00ED54B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6476">
        <w:t xml:space="preserve"> is below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4"/>
              </w:rPr>
              <m:t>ρ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4"/>
              </w:rPr>
              <m:t>max</m:t>
            </m:r>
          </m:sub>
        </m:sSub>
      </m:oMath>
      <w:r w:rsidRPr="00DD6476">
        <w:t xml:space="preserve">, agents can be pushed into the </w:t>
      </w:r>
      <w:del w:id="567" w:author="Rob Lindeman" w:date="2014-10-21T17:20:00Z">
        <w:r w:rsidRPr="00DD6476" w:rsidDel="00905FFE">
          <w:delText xml:space="preserve">grid </w:delText>
        </w:r>
      </w:del>
      <w:ins w:id="568" w:author="Rob Lindeman" w:date="2014-10-21T17:20:00Z">
        <w:r w:rsidR="00905FFE">
          <w:t>cell</w:t>
        </w:r>
        <w:r w:rsidR="00905FFE" w:rsidRPr="00DD6476">
          <w:t xml:space="preserve"> </w:t>
        </w:r>
      </w:ins>
      <w:r w:rsidRPr="00DD6476">
        <w:t>from neighbor</w:t>
      </w:r>
      <w:ins w:id="569" w:author="Rob Lindeman" w:date="2014-10-21T17:20:00Z">
        <w:r w:rsidR="00905FFE">
          <w:t>ing cells</w:t>
        </w:r>
      </w:ins>
      <w:del w:id="570" w:author="Rob Lindeman" w:date="2014-10-21T17:20:00Z">
        <w:r w:rsidRPr="00DD6476" w:rsidDel="00905FFE">
          <w:delText xml:space="preserve"> grids</w:delText>
        </w:r>
      </w:del>
      <w:r w:rsidRPr="00DD6476">
        <w:t xml:space="preserve">. </w:t>
      </w:r>
      <w:r w:rsidR="00DA50CB">
        <w:t>Otherwise</w:t>
      </w:r>
      <w:ins w:id="571" w:author="Rob Lindeman" w:date="2014-10-21T17:20:00Z">
        <w:r w:rsidR="00905FFE">
          <w:t xml:space="preserve"> </w:t>
        </w:r>
      </w:ins>
      <w:del w:id="572" w:author="Rob Lindeman" w:date="2014-10-21T17:20:00Z">
        <w:r w:rsidR="00DA50CB" w:rsidDel="00905FFE">
          <w:delText xml:space="preserve">, </w:delText>
        </w:r>
        <w:r w:rsidRPr="00DD6476" w:rsidDel="00905FFE">
          <w:delText xml:space="preserve"> </w:delText>
        </w:r>
      </w:del>
      <w:r w:rsidRPr="00DD6476">
        <w:t xml:space="preserve">the </w:t>
      </w:r>
      <w:del w:id="573" w:author="Rob Lindeman" w:date="2014-10-21T17:20:00Z">
        <w:r w:rsidRPr="00DD6476" w:rsidDel="00905FFE">
          <w:delText xml:space="preserve">grid </w:delText>
        </w:r>
      </w:del>
      <w:ins w:id="574" w:author="Rob Lindeman" w:date="2014-10-21T17:20:00Z">
        <w:r w:rsidR="00905FFE">
          <w:t>cell</w:t>
        </w:r>
        <w:r w:rsidR="00905FFE" w:rsidRPr="00DD6476">
          <w:t xml:space="preserve"> </w:t>
        </w:r>
      </w:ins>
      <w:r w:rsidRPr="00DD6476">
        <w:t>is incompressible. The smooth term should be,</w:t>
      </w:r>
    </w:p>
    <w:p w14:paraId="5F1B9408" w14:textId="77777777" w:rsidR="0070665D" w:rsidRDefault="00CF448D" w:rsidP="00DD6476">
      <m:oMathPara>
        <m:oMath>
          <m:r>
            <w:rPr>
              <w:rFonts w:ascii="Cambria Math" w:hAnsi="Cambria Math"/>
            </w:rPr>
            <m:t>V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/>
                      </w:rPr>
                      <m:t xml:space="preserve">, 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Cs w:val="24"/>
                          </w:rPr>
                          <m:t>ρ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Cs w:val="24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&lt;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Cs w:val="24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Cs w:val="24"/>
                          </w:rPr>
                          <m:t>max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∆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, 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Cs w:val="24"/>
                          </w:rPr>
                          <m:t>ρ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Cs w:val="24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≥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000000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Cs w:val="24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000000"/>
                            <w:szCs w:val="24"/>
                          </w:rPr>
                          <m:t>max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</m:mr>
              </m:m>
            </m:e>
          </m:d>
        </m:oMath>
      </m:oMathPara>
    </w:p>
    <w:p w14:paraId="400AD6E4" w14:textId="49190B8F" w:rsidR="00612268" w:rsidRDefault="0070665D" w:rsidP="00DD6476">
      <w:proofErr w:type="gramStart"/>
      <w:r w:rsidRPr="0070665D">
        <w:t>where</w:t>
      </w:r>
      <w:proofErr w:type="gramEnd"/>
      <w:r w:rsidRPr="0070665D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</m:oMath>
      <w:r w:rsidRPr="0070665D">
        <w:t xml:space="preserve"> is a constant value as a penalty of labels which could lead</w:t>
      </w:r>
      <w:ins w:id="575" w:author="Rob Lindeman" w:date="2014-10-21T17:20:00Z">
        <w:r w:rsidR="00905FFE">
          <w:t xml:space="preserve"> to </w:t>
        </w:r>
      </w:ins>
      <w:del w:id="576" w:author="Rob Lindeman" w:date="2014-10-21T17:20:00Z">
        <w:r w:rsidRPr="0070665D" w:rsidDel="00905FFE">
          <w:delText xml:space="preserve"> to </w:delText>
        </w:r>
      </w:del>
      <w:r w:rsidRPr="0070665D">
        <w:t>potential</w:t>
      </w:r>
      <w:del w:id="577" w:author="Rob Lindeman" w:date="2014-10-21T17:20:00Z">
        <w:r w:rsidRPr="0070665D" w:rsidDel="00905FFE">
          <w:delText>ly</w:delText>
        </w:r>
      </w:del>
      <w:r w:rsidRPr="0070665D">
        <w:t xml:space="preserve"> overcrowd</w:t>
      </w:r>
      <w:ins w:id="578" w:author="Rob Lindeman" w:date="2014-10-21T17:21:00Z">
        <w:r w:rsidR="00905FFE">
          <w:t>ing</w:t>
        </w:r>
      </w:ins>
      <w:del w:id="579" w:author="Rob Lindeman" w:date="2014-10-21T17:21:00Z">
        <w:r w:rsidRPr="0070665D" w:rsidDel="00905FFE">
          <w:delText>ed</w:delText>
        </w:r>
      </w:del>
      <w:r w:rsidRPr="0070665D">
        <w:t xml:space="preserve"> (see in Figure \ref{figure:grid_constraints}).</w:t>
      </w:r>
    </w:p>
    <w:p w14:paraId="7AE2B673" w14:textId="77777777" w:rsidR="00105F05" w:rsidRDefault="00105F05" w:rsidP="00105F05">
      <w:pPr>
        <w:pStyle w:val="Heading2"/>
      </w:pPr>
      <w:r>
        <w:t>Obstacles and Rearrangement</w:t>
      </w:r>
    </w:p>
    <w:p w14:paraId="667E60DF" w14:textId="48B2A1AC" w:rsidR="00105F05" w:rsidRDefault="00AA34E4" w:rsidP="00105F05">
      <w:pPr>
        <w:rPr>
          <w:color w:val="000000"/>
          <w:szCs w:val="24"/>
        </w:rPr>
      </w:pPr>
      <w:r>
        <w:t xml:space="preserve">If there are obstacles in the scene, we use </w:t>
      </w:r>
      <w:ins w:id="580" w:author="Rob Lindeman" w:date="2014-10-21T17:21:00Z">
        <w:r w:rsidR="00905FFE">
          <w:t xml:space="preserve">a </w:t>
        </w:r>
      </w:ins>
      <w:r>
        <w:t>similar strategy as \</w:t>
      </w:r>
      <w:proofErr w:type="gramStart"/>
      <w:r>
        <w:t>cite{</w:t>
      </w:r>
      <w:proofErr w:type="gramEnd"/>
      <w:r>
        <w:t xml:space="preserve">Narain:2009}. For each </w:t>
      </w:r>
      <w:del w:id="581" w:author="Rob Lindeman" w:date="2014-10-21T17:21:00Z">
        <w:r w:rsidDel="00905FFE">
          <w:delText>grid</w:delText>
        </w:r>
      </w:del>
      <w:ins w:id="582" w:author="Rob Lindeman" w:date="2014-10-21T17:21:00Z">
        <w:r w:rsidR="00905FFE">
          <w:t>cell</w:t>
        </w:r>
      </w:ins>
      <w:r>
        <w:t xml:space="preserve">, we compute the fraction </w:t>
      </w:r>
      <m:oMath>
        <m:r>
          <w:rPr>
            <w:rFonts w:ascii="Cambria Math" w:hAnsi="Cambria Math"/>
          </w:rPr>
          <m:t>f</m:t>
        </m:r>
      </m:oMath>
      <w:r>
        <w:t xml:space="preserve"> of area that </w:t>
      </w:r>
      <w:del w:id="583" w:author="Rob Lindeman" w:date="2014-10-21T17:21:00Z">
        <w:r w:rsidDel="00905FFE">
          <w:delText xml:space="preserve">are </w:delText>
        </w:r>
      </w:del>
      <w:ins w:id="584" w:author="Rob Lindeman" w:date="2014-10-21T17:21:00Z">
        <w:r w:rsidR="00905FFE">
          <w:t xml:space="preserve">is </w:t>
        </w:r>
      </w:ins>
      <w:r>
        <w:t xml:space="preserve">inside </w:t>
      </w:r>
      <w:ins w:id="585" w:author="Rob Lindeman" w:date="2014-10-21T17:21:00Z">
        <w:r w:rsidR="00905FFE">
          <w:t xml:space="preserve">the </w:t>
        </w:r>
      </w:ins>
      <w:r>
        <w:t xml:space="preserve">navigation mesh, and multiply the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Cs w:val="24"/>
              </w:rPr>
              <m:t>ρ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Cs w:val="24"/>
              </w:rPr>
              <m:t>max</m:t>
            </m:r>
          </m:sub>
        </m:sSub>
      </m:oMath>
      <w:r>
        <w:rPr>
          <w:color w:val="000000"/>
          <w:szCs w:val="24"/>
        </w:rPr>
        <w:t xml:space="preserve"> </w:t>
      </w:r>
      <w:del w:id="586" w:author="Rob Lindeman" w:date="2014-10-21T17:21:00Z">
        <w:r w:rsidDel="00905FFE">
          <w:rPr>
            <w:color w:val="000000"/>
            <w:szCs w:val="24"/>
          </w:rPr>
          <w:delText xml:space="preserve">with </w:delText>
        </w:r>
      </w:del>
      <w:ins w:id="587" w:author="Rob Lindeman" w:date="2014-10-21T17:21:00Z">
        <w:r w:rsidR="00905FFE">
          <w:rPr>
            <w:color w:val="000000"/>
            <w:szCs w:val="24"/>
          </w:rPr>
          <w:t xml:space="preserve">by </w:t>
        </w:r>
      </w:ins>
      <w:r>
        <w:rPr>
          <w:color w:val="000000"/>
          <w:szCs w:val="24"/>
        </w:rPr>
        <w:t xml:space="preserve">the fraction </w:t>
      </w:r>
      <m:oMath>
        <m:r>
          <w:rPr>
            <w:rFonts w:ascii="Cambria Math" w:hAnsi="Cambria Math"/>
            <w:color w:val="000000"/>
            <w:szCs w:val="24"/>
          </w:rPr>
          <m:t>f</m:t>
        </m:r>
      </m:oMath>
      <w:r>
        <w:rPr>
          <w:color w:val="000000"/>
          <w:szCs w:val="24"/>
        </w:rPr>
        <w:t xml:space="preserve"> as the new maximum density for this </w:t>
      </w:r>
      <w:del w:id="588" w:author="Rob Lindeman" w:date="2014-10-21T17:21:00Z">
        <w:r w:rsidDel="00905FFE">
          <w:rPr>
            <w:color w:val="000000"/>
            <w:szCs w:val="24"/>
          </w:rPr>
          <w:delText>grid</w:delText>
        </w:r>
      </w:del>
      <w:ins w:id="589" w:author="Rob Lindeman" w:date="2014-10-21T17:21:00Z">
        <w:r w:rsidR="00905FFE">
          <w:rPr>
            <w:color w:val="000000"/>
            <w:szCs w:val="24"/>
          </w:rPr>
          <w:t>cell</w:t>
        </w:r>
      </w:ins>
      <w:r>
        <w:rPr>
          <w:color w:val="000000"/>
          <w:szCs w:val="24"/>
        </w:rPr>
        <w:t xml:space="preserve">. </w:t>
      </w:r>
    </w:p>
    <w:p w14:paraId="19573809" w14:textId="35D41155" w:rsidR="0000210F" w:rsidRPr="00105F05" w:rsidRDefault="0000210F" w:rsidP="00105F05">
      <w:r>
        <w:rPr>
          <w:color w:val="000000"/>
          <w:szCs w:val="24"/>
        </w:rPr>
        <w:t xml:space="preserve">After each continuous crowd algorithm step, we rearrange overlapped agents to solve inter-agent </w:t>
      </w:r>
      <w:proofErr w:type="gramStart"/>
      <w:r>
        <w:rPr>
          <w:color w:val="000000"/>
          <w:szCs w:val="24"/>
        </w:rPr>
        <w:t>collision</w:t>
      </w:r>
      <w:ins w:id="590" w:author="Rob Lindeman" w:date="2014-10-21T17:21:00Z">
        <w:r w:rsidR="00905FFE">
          <w:rPr>
            <w:color w:val="000000"/>
            <w:szCs w:val="24"/>
          </w:rPr>
          <w:t>s</w:t>
        </w:r>
      </w:ins>
      <w:r>
        <w:rPr>
          <w:color w:val="000000"/>
          <w:szCs w:val="24"/>
        </w:rPr>
        <w:t xml:space="preserve"> which</w:t>
      </w:r>
      <w:proofErr w:type="gramEnd"/>
      <w:r>
        <w:rPr>
          <w:color w:val="000000"/>
          <w:szCs w:val="24"/>
        </w:rPr>
        <w:t xml:space="preserve"> often happen</w:t>
      </w:r>
      <w:del w:id="591" w:author="Rob Lindeman" w:date="2014-10-21T17:22:00Z">
        <w:r w:rsidDel="00905FFE">
          <w:rPr>
            <w:color w:val="000000"/>
            <w:szCs w:val="24"/>
          </w:rPr>
          <w:delText>s</w:delText>
        </w:r>
      </w:del>
      <w:r>
        <w:rPr>
          <w:color w:val="000000"/>
          <w:szCs w:val="24"/>
        </w:rPr>
        <w:t xml:space="preserve"> in continuous crowd algorithm</w:t>
      </w:r>
      <w:ins w:id="592" w:author="Rob Lindeman" w:date="2014-10-21T17:22:00Z">
        <w:r w:rsidR="00905FFE">
          <w:rPr>
            <w:color w:val="000000"/>
            <w:szCs w:val="24"/>
          </w:rPr>
          <w:t>s</w:t>
        </w:r>
      </w:ins>
      <w:r>
        <w:rPr>
          <w:color w:val="000000"/>
          <w:szCs w:val="24"/>
        </w:rPr>
        <w:t xml:space="preserve">. </w:t>
      </w:r>
      <w:r w:rsidR="00F8549A">
        <w:rPr>
          <w:color w:val="000000"/>
          <w:szCs w:val="24"/>
        </w:rPr>
        <w:t xml:space="preserve">We divide the </w:t>
      </w:r>
      <w:del w:id="593" w:author="Rob Lindeman" w:date="2014-10-21T17:22:00Z">
        <w:r w:rsidR="00F8549A" w:rsidDel="00905FFE">
          <w:rPr>
            <w:color w:val="000000"/>
            <w:szCs w:val="24"/>
          </w:rPr>
          <w:delText xml:space="preserve">grid </w:delText>
        </w:r>
      </w:del>
      <w:ins w:id="594" w:author="Rob Lindeman" w:date="2014-10-21T17:22:00Z">
        <w:r w:rsidR="00905FFE">
          <w:rPr>
            <w:color w:val="000000"/>
            <w:szCs w:val="24"/>
          </w:rPr>
          <w:t xml:space="preserve">cell </w:t>
        </w:r>
      </w:ins>
      <w:r w:rsidR="00F8549A">
        <w:rPr>
          <w:color w:val="000000"/>
          <w:szCs w:val="24"/>
        </w:rPr>
        <w:t xml:space="preserve">into several bands along the average velocity direction, and give agents a band ID. Then, we traverse each band to check if there are agents </w:t>
      </w:r>
      <w:proofErr w:type="gramStart"/>
      <w:ins w:id="595" w:author="Rob Lindeman" w:date="2014-10-21T17:22:00Z">
        <w:r w:rsidR="00905FFE">
          <w:rPr>
            <w:color w:val="000000"/>
            <w:szCs w:val="24"/>
          </w:rPr>
          <w:t xml:space="preserve">the </w:t>
        </w:r>
      </w:ins>
      <w:r w:rsidR="00F8549A">
        <w:rPr>
          <w:color w:val="000000"/>
          <w:szCs w:val="24"/>
        </w:rPr>
        <w:t>collide</w:t>
      </w:r>
      <w:proofErr w:type="gramEnd"/>
      <w:r w:rsidR="00F8549A">
        <w:rPr>
          <w:color w:val="000000"/>
          <w:szCs w:val="24"/>
        </w:rPr>
        <w:t xml:space="preserve"> with other agent</w:t>
      </w:r>
      <w:ins w:id="596" w:author="Rob Lindeman" w:date="2014-10-21T17:22:00Z">
        <w:r w:rsidR="00905FFE">
          <w:rPr>
            <w:color w:val="000000"/>
            <w:szCs w:val="24"/>
          </w:rPr>
          <w:t>s</w:t>
        </w:r>
      </w:ins>
      <w:r w:rsidR="00F8549A">
        <w:rPr>
          <w:color w:val="000000"/>
          <w:szCs w:val="24"/>
        </w:rPr>
        <w:t xml:space="preserve"> in </w:t>
      </w:r>
      <w:ins w:id="597" w:author="Rob Lindeman" w:date="2014-10-21T17:22:00Z">
        <w:r w:rsidR="00905FFE">
          <w:rPr>
            <w:color w:val="000000"/>
            <w:szCs w:val="24"/>
          </w:rPr>
          <w:t xml:space="preserve">the </w:t>
        </w:r>
      </w:ins>
      <w:r w:rsidR="00F8549A">
        <w:rPr>
          <w:color w:val="000000"/>
          <w:szCs w:val="24"/>
        </w:rPr>
        <w:t>next band. If they</w:t>
      </w:r>
      <w:del w:id="598" w:author="Rob Lindeman" w:date="2014-10-21T17:22:00Z">
        <w:r w:rsidR="00F8549A" w:rsidDel="00905FFE">
          <w:rPr>
            <w:color w:val="000000"/>
            <w:szCs w:val="24"/>
          </w:rPr>
          <w:delText xml:space="preserve"> are</w:delText>
        </w:r>
      </w:del>
      <w:r w:rsidR="00F8549A">
        <w:rPr>
          <w:color w:val="000000"/>
          <w:szCs w:val="24"/>
        </w:rPr>
        <w:t xml:space="preserve"> overlap</w:t>
      </w:r>
      <w:del w:id="599" w:author="Rob Lindeman" w:date="2014-10-21T17:22:00Z">
        <w:r w:rsidR="00F8549A" w:rsidDel="00905FFE">
          <w:rPr>
            <w:color w:val="000000"/>
            <w:szCs w:val="24"/>
          </w:rPr>
          <w:delText>ped</w:delText>
        </w:r>
      </w:del>
      <w:r w:rsidR="00F8549A">
        <w:rPr>
          <w:color w:val="000000"/>
          <w:szCs w:val="24"/>
        </w:rPr>
        <w:t xml:space="preserve">, we move the agent </w:t>
      </w:r>
      <w:del w:id="600" w:author="Rob Lindeman" w:date="2014-10-21T17:22:00Z">
        <w:r w:rsidR="00F8549A" w:rsidDel="00905FFE">
          <w:rPr>
            <w:color w:val="000000"/>
            <w:szCs w:val="24"/>
          </w:rPr>
          <w:delText xml:space="preserve">in </w:delText>
        </w:r>
      </w:del>
      <w:ins w:id="601" w:author="Rob Lindeman" w:date="2014-10-21T17:23:00Z">
        <w:r w:rsidR="00905FFE">
          <w:rPr>
            <w:color w:val="000000"/>
            <w:szCs w:val="24"/>
          </w:rPr>
          <w:t>in</w:t>
        </w:r>
      </w:ins>
      <w:ins w:id="602" w:author="Rob Lindeman" w:date="2014-10-21T17:22:00Z">
        <w:r w:rsidR="00905FFE">
          <w:rPr>
            <w:color w:val="000000"/>
            <w:szCs w:val="24"/>
          </w:rPr>
          <w:t xml:space="preserve"> </w:t>
        </w:r>
      </w:ins>
      <w:r w:rsidR="00F8549A">
        <w:rPr>
          <w:color w:val="000000"/>
          <w:szCs w:val="24"/>
        </w:rPr>
        <w:t xml:space="preserve">the next band </w:t>
      </w:r>
      <w:ins w:id="603" w:author="Rob Lindeman" w:date="2014-10-21T17:23:00Z">
        <w:r w:rsidR="00905FFE">
          <w:rPr>
            <w:color w:val="000000"/>
            <w:szCs w:val="24"/>
          </w:rPr>
          <w:t>slightly in ano</w:t>
        </w:r>
      </w:ins>
      <w:del w:id="604" w:author="Rob Lindeman" w:date="2014-10-21T17:23:00Z">
        <w:r w:rsidR="00F8549A" w:rsidDel="00905FFE">
          <w:rPr>
            <w:color w:val="000000"/>
            <w:szCs w:val="24"/>
          </w:rPr>
          <w:delText>to o</w:delText>
        </w:r>
      </w:del>
      <w:r w:rsidR="00F8549A">
        <w:rPr>
          <w:color w:val="000000"/>
          <w:szCs w:val="24"/>
        </w:rPr>
        <w:t xml:space="preserve">ther direction </w:t>
      </w:r>
      <w:del w:id="605" w:author="Rob Lindeman" w:date="2014-10-21T17:23:00Z">
        <w:r w:rsidR="00F8549A" w:rsidDel="00905FFE">
          <w:rPr>
            <w:color w:val="000000"/>
            <w:szCs w:val="24"/>
          </w:rPr>
          <w:delText xml:space="preserve">slightly </w:delText>
        </w:r>
      </w:del>
      <w:r w:rsidR="00F8549A">
        <w:rPr>
          <w:color w:val="000000"/>
          <w:szCs w:val="24"/>
        </w:rPr>
        <w:t>until they are no longer overlapped.</w:t>
      </w:r>
      <w:r w:rsidR="008A77F2">
        <w:rPr>
          <w:color w:val="000000"/>
          <w:szCs w:val="24"/>
        </w:rPr>
        <w:t xml:space="preserve"> </w:t>
      </w:r>
      <w:r w:rsidR="004342D7">
        <w:rPr>
          <w:color w:val="000000"/>
          <w:szCs w:val="24"/>
        </w:rPr>
        <w:t>We also push overlapped agents from the middle of each band</w:t>
      </w:r>
      <w:r w:rsidR="00AC4694">
        <w:rPr>
          <w:color w:val="000000"/>
          <w:szCs w:val="24"/>
        </w:rPr>
        <w:t xml:space="preserve"> to both sides</w:t>
      </w:r>
      <w:r w:rsidR="004342D7">
        <w:rPr>
          <w:color w:val="000000"/>
          <w:szCs w:val="24"/>
        </w:rPr>
        <w:t xml:space="preserve"> in case two agents in the same band are overlapped. </w:t>
      </w:r>
      <w:r w:rsidR="008A77F2">
        <w:rPr>
          <w:color w:val="000000"/>
          <w:szCs w:val="24"/>
        </w:rPr>
        <w:t>For each simulation frame, we do 10 iteration</w:t>
      </w:r>
      <w:ins w:id="606" w:author="Rob Lindeman" w:date="2014-10-21T17:23:00Z">
        <w:r w:rsidR="00905FFE">
          <w:rPr>
            <w:color w:val="000000"/>
            <w:szCs w:val="24"/>
          </w:rPr>
          <w:t>s</w:t>
        </w:r>
      </w:ins>
      <w:r w:rsidR="008A77F2">
        <w:rPr>
          <w:color w:val="000000"/>
          <w:szCs w:val="24"/>
        </w:rPr>
        <w:t xml:space="preserve"> of rearrangement to achieve smooth movement for every rearranged agent.</w:t>
      </w:r>
    </w:p>
    <w:p w14:paraId="420D6FC3" w14:textId="77777777" w:rsidR="009274CA" w:rsidRPr="00DD6476" w:rsidRDefault="009274CA" w:rsidP="007A08B9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1141653C" wp14:editId="14D565F2">
            <wp:extent cx="3327135" cy="2447925"/>
            <wp:effectExtent l="0" t="0" r="6985" b="0"/>
            <wp:docPr id="3" name="Picture 3" descr="C:\Work\Paper_Project\Mine\HybridFramework\pg_version\images\fig_inter_grid_constrai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Work\Paper_Project\Mine\HybridFramework\pg_version\images\fig_inter_grid_constraints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898" cy="2448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5520D" w14:textId="77777777" w:rsidR="00A1103F" w:rsidRDefault="00A1103F" w:rsidP="00A1103F">
      <w:pPr>
        <w:pStyle w:val="Heading1"/>
      </w:pPr>
      <w:r>
        <w:t>Agent-</w:t>
      </w:r>
      <w:r w:rsidR="00865CA9">
        <w:t>Crowd</w:t>
      </w:r>
      <w:r w:rsidRPr="00A1103F">
        <w:t xml:space="preserve"> Interaction</w:t>
      </w:r>
    </w:p>
    <w:p w14:paraId="4DA977C4" w14:textId="2AE61893" w:rsidR="00F31796" w:rsidRPr="00F31796" w:rsidRDefault="0031094B" w:rsidP="00F31796">
      <w:r>
        <w:t xml:space="preserve">After </w:t>
      </w:r>
      <w:r w:rsidR="00540E85">
        <w:t>crowd</w:t>
      </w:r>
      <w:r>
        <w:t xml:space="preserve"> </w:t>
      </w:r>
      <w:r w:rsidR="002D13D8">
        <w:t>behavior</w:t>
      </w:r>
      <w:r w:rsidR="00EB084A">
        <w:t xml:space="preserve">, we </w:t>
      </w:r>
      <w:r w:rsidR="00146C2F">
        <w:t>introduce</w:t>
      </w:r>
      <w:del w:id="607" w:author="Rob Lindeman" w:date="2014-10-21T17:24:00Z">
        <w:r w:rsidR="00834C22" w:rsidDel="005E7E76">
          <w:delText>d</w:delText>
        </w:r>
      </w:del>
      <w:r w:rsidR="00146C2F">
        <w:t xml:space="preserve"> </w:t>
      </w:r>
      <w:r w:rsidR="00EB084A">
        <w:t>individual behavior including agent-agent interaction and agent-crowd interaction. For agent-agent interaction, we simply appl</w:t>
      </w:r>
      <w:ins w:id="608" w:author="Rob Lindeman" w:date="2014-10-21T17:25:00Z">
        <w:r w:rsidR="005E7E76">
          <w:t>y</w:t>
        </w:r>
      </w:ins>
      <w:del w:id="609" w:author="Rob Lindeman" w:date="2014-10-21T17:25:00Z">
        <w:r w:rsidR="00EB084A" w:rsidDel="005E7E76">
          <w:delText>ied</w:delText>
        </w:r>
      </w:del>
      <w:r w:rsidR="00EB084A">
        <w:t xml:space="preserve"> </w:t>
      </w:r>
      <w:ins w:id="610" w:author="Rob Lindeman" w:date="2014-10-21T17:25:00Z">
        <w:r w:rsidR="005E7E76">
          <w:t xml:space="preserve">the </w:t>
        </w:r>
      </w:ins>
      <w:commentRangeStart w:id="611"/>
      <w:r w:rsidR="00EB084A">
        <w:t>RVO</w:t>
      </w:r>
      <w:commentRangeEnd w:id="611"/>
      <w:r w:rsidR="005E7E76">
        <w:rPr>
          <w:rStyle w:val="CommentReference"/>
        </w:rPr>
        <w:commentReference w:id="611"/>
      </w:r>
      <w:r w:rsidR="00EB084A">
        <w:t xml:space="preserve"> algorithm to achieve good quality of collision avoidance behavior between agents. </w:t>
      </w:r>
      <w:r w:rsidR="00321FB5">
        <w:t xml:space="preserve">In this </w:t>
      </w:r>
      <w:r w:rsidR="00CC195A">
        <w:t>section,</w:t>
      </w:r>
      <w:r w:rsidR="00321FB5">
        <w:t xml:space="preserve"> w</w:t>
      </w:r>
      <w:r w:rsidR="00146C2F">
        <w:t xml:space="preserve">e mainly focus on </w:t>
      </w:r>
      <w:r w:rsidR="00321FB5">
        <w:t>agent-crowd interactio</w:t>
      </w:r>
      <w:r w:rsidR="00544E7C">
        <w:t>n</w:t>
      </w:r>
      <w:r w:rsidR="00146C2F">
        <w:t xml:space="preserve">. </w:t>
      </w:r>
      <w:r w:rsidR="00865CA9">
        <w:t xml:space="preserve">Agent-crowd </w:t>
      </w:r>
      <w:r w:rsidR="003206C7">
        <w:t xml:space="preserve">interaction simulation </w:t>
      </w:r>
      <w:r w:rsidR="00865CA9">
        <w:t xml:space="preserve">is based on </w:t>
      </w:r>
      <w:ins w:id="612" w:author="Rob Lindeman" w:date="2014-10-21T17:25:00Z">
        <w:r w:rsidR="005E7E76">
          <w:t xml:space="preserve">the </w:t>
        </w:r>
      </w:ins>
      <w:r w:rsidR="004852EE">
        <w:t xml:space="preserve">personal traits of </w:t>
      </w:r>
      <w:r w:rsidR="00B96978">
        <w:t xml:space="preserve">individual agents in </w:t>
      </w:r>
      <w:proofErr w:type="gramStart"/>
      <w:r w:rsidR="00B96978">
        <w:t>low density</w:t>
      </w:r>
      <w:proofErr w:type="gramEnd"/>
      <w:r w:rsidR="00B96978">
        <w:t xml:space="preserve"> region</w:t>
      </w:r>
      <w:ins w:id="613" w:author="Rob Lindeman" w:date="2014-10-21T17:25:00Z">
        <w:r w:rsidR="005E7E76">
          <w:t>s,</w:t>
        </w:r>
      </w:ins>
      <w:r w:rsidR="00B96978">
        <w:t xml:space="preserve"> </w:t>
      </w:r>
      <w:r w:rsidR="004852EE">
        <w:t xml:space="preserve">and </w:t>
      </w:r>
      <w:r w:rsidR="00865CA9">
        <w:t xml:space="preserve">spatial information of both </w:t>
      </w:r>
      <w:r w:rsidR="00B96978">
        <w:t xml:space="preserve">those agents </w:t>
      </w:r>
      <w:r w:rsidR="00865CA9">
        <w:t xml:space="preserve">and the crowds nearby. </w:t>
      </w:r>
      <w:r w:rsidR="0036080A">
        <w:t>Thus, we first extract</w:t>
      </w:r>
      <w:del w:id="614" w:author="Rob Lindeman" w:date="2014-10-21T17:25:00Z">
        <w:r w:rsidR="00B87E59" w:rsidDel="005E7E76">
          <w:delText>ed</w:delText>
        </w:r>
      </w:del>
      <w:r w:rsidR="0036080A">
        <w:t xml:space="preserve"> the contour of crowds as the boundary of a moving obstacle from an agent’s </w:t>
      </w:r>
      <w:ins w:id="615" w:author="Rob Lindeman" w:date="2014-10-21T17:26:00Z">
        <w:r w:rsidR="005E7E76">
          <w:t xml:space="preserve">point of </w:t>
        </w:r>
      </w:ins>
      <w:r w:rsidR="0036080A">
        <w:t>view. Then</w:t>
      </w:r>
      <w:ins w:id="616" w:author="Rob Lindeman" w:date="2014-10-21T17:26:00Z">
        <w:r w:rsidR="005E7E76">
          <w:t xml:space="preserve">, the </w:t>
        </w:r>
        <w:proofErr w:type="gramStart"/>
        <w:r w:rsidR="005E7E76">
          <w:t>decision of</w:t>
        </w:r>
      </w:ins>
      <w:r w:rsidR="0036080A">
        <w:t xml:space="preserve"> whether avoid</w:t>
      </w:r>
      <w:proofErr w:type="gramEnd"/>
      <w:r w:rsidR="0036080A">
        <w:t xml:space="preserve"> or join the crowd is </w:t>
      </w:r>
      <w:del w:id="617" w:author="Rob Lindeman" w:date="2014-10-21T17:26:00Z">
        <w:r w:rsidR="0036080A" w:rsidDel="005E7E76">
          <w:delText xml:space="preserve">then </w:delText>
        </w:r>
      </w:del>
      <w:r w:rsidR="0036080A">
        <w:t>determined by the personal traits of the agent. Th</w:t>
      </w:r>
      <w:ins w:id="618" w:author="Rob Lindeman" w:date="2014-10-21T17:26:00Z">
        <w:r w:rsidR="005E7E76">
          <w:t>e</w:t>
        </w:r>
      </w:ins>
      <w:del w:id="619" w:author="Rob Lindeman" w:date="2014-10-21T17:26:00Z">
        <w:r w:rsidR="0036080A" w:rsidDel="005E7E76">
          <w:delText>o</w:delText>
        </w:r>
      </w:del>
      <w:r w:rsidR="0036080A">
        <w:t>se</w:t>
      </w:r>
      <w:r w:rsidR="003206C7">
        <w:t xml:space="preserve"> algorithms are described in detail in section</w:t>
      </w:r>
      <w:ins w:id="620" w:author="Rob Lindeman" w:date="2014-10-21T17:26:00Z">
        <w:r w:rsidR="005E7E76">
          <w:t>s</w:t>
        </w:r>
      </w:ins>
      <w:r w:rsidR="003206C7">
        <w:t xml:space="preserve"> 5.1 and 5.2.</w:t>
      </w:r>
    </w:p>
    <w:p w14:paraId="79647922" w14:textId="77777777" w:rsidR="00A1103F" w:rsidRDefault="00A1103F" w:rsidP="00A1103F">
      <w:pPr>
        <w:pStyle w:val="Heading2"/>
      </w:pPr>
      <w:r w:rsidRPr="00A1103F">
        <w:t>Dense Crowd Contour Extraction</w:t>
      </w:r>
    </w:p>
    <w:p w14:paraId="1E8812E0" w14:textId="6AD1BECD" w:rsidR="00040ECC" w:rsidRDefault="00040ECC" w:rsidP="001B5029">
      <w:del w:id="621" w:author="Rob Lindeman" w:date="2014-10-21T17:26:00Z">
        <w:r w:rsidDel="00B20E29">
          <w:delText>Right after</w:delText>
        </w:r>
      </w:del>
      <w:ins w:id="622" w:author="Rob Lindeman" w:date="2014-10-21T17:26:00Z">
        <w:r w:rsidR="00B20E29">
          <w:t>After</w:t>
        </w:r>
      </w:ins>
      <w:r>
        <w:t xml:space="preserve"> we convert discrete agent information </w:t>
      </w:r>
      <w:ins w:id="623" w:author="Rob Lindeman" w:date="2014-10-21T17:27:00Z">
        <w:r w:rsidR="00B20E29">
          <w:t>in</w:t>
        </w:r>
      </w:ins>
      <w:r>
        <w:t>to group representation and mark each group as dense or sparse</w:t>
      </w:r>
      <w:r w:rsidR="00BB5B4B">
        <w:t>,</w:t>
      </w:r>
      <w:r>
        <w:t xml:space="preserve"> we merge adjacent groups into </w:t>
      </w:r>
      <w:del w:id="624" w:author="Rob Lindeman" w:date="2014-10-21T17:31:00Z">
        <w:r w:rsidDel="00503E25">
          <w:delText xml:space="preserve">big </w:delText>
        </w:r>
      </w:del>
      <w:r>
        <w:t>crowds. By considering the groups as vert</w:t>
      </w:r>
      <w:ins w:id="625" w:author="Rob Lindeman" w:date="2014-10-21T17:32:00Z">
        <w:r w:rsidR="00503E25">
          <w:t>ices,</w:t>
        </w:r>
      </w:ins>
      <w:del w:id="626" w:author="Rob Lindeman" w:date="2014-10-21T17:32:00Z">
        <w:r w:rsidDel="00503E25">
          <w:delText>exes</w:delText>
        </w:r>
      </w:del>
      <w:r>
        <w:t xml:space="preserve"> and connections between groups as edges, we can construct a graph structure to represent the relationship between groups. Then</w:t>
      </w:r>
      <w:del w:id="627" w:author="Rob Lindeman" w:date="2014-10-21T17:32:00Z">
        <w:r w:rsidDel="00503E25">
          <w:delText>,</w:delText>
        </w:r>
      </w:del>
      <w:r>
        <w:t xml:space="preserve"> we can simply apply </w:t>
      </w:r>
      <w:ins w:id="628" w:author="Rob Lindeman" w:date="2014-10-21T17:32:00Z">
        <w:r w:rsidR="00503E25">
          <w:t xml:space="preserve">a </w:t>
        </w:r>
      </w:ins>
      <w:r>
        <w:t>connected-component</w:t>
      </w:r>
      <w:r w:rsidR="00BB5B4B">
        <w:t xml:space="preserve"> </w:t>
      </w:r>
      <w:r>
        <w:t>labeling algorithm to extract each crowd</w:t>
      </w:r>
      <w:del w:id="629" w:author="Rob Lindeman" w:date="2014-10-21T17:32:00Z">
        <w:r w:rsidDel="00503E25">
          <w:delText>s</w:delText>
        </w:r>
      </w:del>
      <w:r>
        <w:t xml:space="preserve">. </w:t>
      </w:r>
      <w:r w:rsidR="00155153">
        <w:t xml:space="preserve">During the process, we can also record neighbors of each </w:t>
      </w:r>
      <w:del w:id="630" w:author="Rob Lindeman" w:date="2014-10-21T17:32:00Z">
        <w:r w:rsidR="00155153" w:rsidDel="00503E25">
          <w:delText xml:space="preserve">grid </w:delText>
        </w:r>
      </w:del>
      <w:ins w:id="631" w:author="Rob Lindeman" w:date="2014-10-21T17:32:00Z">
        <w:r w:rsidR="00503E25">
          <w:t xml:space="preserve">cell, </w:t>
        </w:r>
      </w:ins>
      <w:r w:rsidR="00155153">
        <w:t>which w</w:t>
      </w:r>
      <w:r w:rsidR="000939F7">
        <w:t xml:space="preserve">ill </w:t>
      </w:r>
      <w:ins w:id="632" w:author="Rob Lindeman" w:date="2014-10-21T17:32:00Z">
        <w:r w:rsidR="00503E25">
          <w:t xml:space="preserve">also </w:t>
        </w:r>
      </w:ins>
      <w:r w:rsidR="000939F7">
        <w:t xml:space="preserve">be </w:t>
      </w:r>
      <w:del w:id="633" w:author="Rob Lindeman" w:date="2014-10-21T17:32:00Z">
        <w:r w:rsidR="000939F7" w:rsidDel="00503E25">
          <w:delText xml:space="preserve">also </w:delText>
        </w:r>
      </w:del>
      <w:r w:rsidR="000939F7">
        <w:t>used to build links for</w:t>
      </w:r>
      <w:r w:rsidR="00155153">
        <w:t xml:space="preserve"> smooth</w:t>
      </w:r>
      <w:ins w:id="634" w:author="Rob Lindeman" w:date="2014-10-21T17:33:00Z">
        <w:r w:rsidR="00503E25">
          <w:t>ing</w:t>
        </w:r>
      </w:ins>
      <w:r w:rsidR="00155153">
        <w:t xml:space="preserve"> term</w:t>
      </w:r>
      <w:r w:rsidR="00DE609F">
        <w:t>s</w:t>
      </w:r>
      <w:r w:rsidR="00155153">
        <w:t>.</w:t>
      </w:r>
    </w:p>
    <w:p w14:paraId="6548E939" w14:textId="37DC1F2E" w:rsidR="009C00BC" w:rsidRDefault="00793372" w:rsidP="00793372">
      <w:r>
        <w:t xml:space="preserve">Then we extract the contour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of each </w:t>
      </w:r>
      <w:r w:rsidR="00963739">
        <w:t>crowd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. As we only need rough contours to support agent-</w:t>
      </w:r>
      <w:r w:rsidR="00992750">
        <w:t>crowd</w:t>
      </w:r>
      <w:r>
        <w:t xml:space="preserve"> interactions, we use </w:t>
      </w:r>
      <w:ins w:id="635" w:author="Rob Lindeman" w:date="2014-10-21T17:33:00Z">
        <w:r w:rsidR="008D01B6">
          <w:t>the</w:t>
        </w:r>
      </w:ins>
      <w:del w:id="636" w:author="Rob Lindeman" w:date="2014-10-21T17:33:00Z">
        <w:r w:rsidDel="008D01B6">
          <w:delText>a</w:delText>
        </w:r>
      </w:del>
      <w:r>
        <w:t xml:space="preserve"> simple contour extra</w:t>
      </w:r>
      <w:r w:rsidR="00380617">
        <w:t>ction algorithm described below,</w:t>
      </w:r>
    </w:p>
    <w:p w14:paraId="39282558" w14:textId="5BF1F5A8" w:rsidR="00380617" w:rsidRDefault="00380617" w:rsidP="00380617">
      <w:pPr>
        <w:pStyle w:val="ListParagraph"/>
        <w:numPr>
          <w:ilvl w:val="0"/>
          <w:numId w:val="4"/>
        </w:numPr>
      </w:pPr>
      <w:r>
        <w:t xml:space="preserve">For each group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</w:t>
      </w:r>
      <w:ins w:id="637" w:author="Rob Lindeman" w:date="2014-10-21T17:33:00Z">
        <w:r w:rsidR="008D01B6">
          <w:t>do</w:t>
        </w:r>
      </w:ins>
      <w:del w:id="638" w:author="Rob Lindeman" w:date="2014-10-21T17:33:00Z">
        <w:r w:rsidDel="008D01B6">
          <w:delText>DO</w:delText>
        </w:r>
      </w:del>
    </w:p>
    <w:p w14:paraId="542D818D" w14:textId="77777777" w:rsidR="003B20D2" w:rsidRPr="003B20D2" w:rsidRDefault="00380617" w:rsidP="00380617">
      <w:pPr>
        <w:pStyle w:val="ListParagraph"/>
        <w:numPr>
          <w:ilvl w:val="0"/>
          <w:numId w:val="5"/>
        </w:numPr>
      </w:pPr>
      <w:r>
        <w:t xml:space="preserve">Sort group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="00BD05E6">
        <w:t xml:space="preserve"> in the crowd</w:t>
      </w:r>
      <w:r>
        <w:t xml:space="preserve"> by its </w:t>
      </w:r>
      <w:r w:rsidR="009F25AF">
        <w:t>vertical</w:t>
      </w:r>
      <w:r w:rsidR="00BD05E6">
        <w:t xml:space="preserve"> center</w:t>
      </w:r>
      <w:r>
        <w:t xml:space="preserve"> position in ascending order, positions of </w:t>
      </w:r>
      <w:r w:rsidR="001D6889">
        <w:t>group centers</w:t>
      </w:r>
      <w:r>
        <w:t xml:space="preserve"> on the top and bottom of the list are marked as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</m:oMath>
    </w:p>
    <w:p w14:paraId="70CFDD3B" w14:textId="77777777" w:rsidR="00E15DBE" w:rsidRPr="00E15DBE" w:rsidRDefault="00380617" w:rsidP="00380617">
      <w:pPr>
        <w:pStyle w:val="ListParagraph"/>
        <w:numPr>
          <w:ilvl w:val="0"/>
          <w:numId w:val="5"/>
        </w:numPr>
      </w:pPr>
      <w:r>
        <w:lastRenderedPageBreak/>
        <w:t xml:space="preserve">For </w:t>
      </w:r>
      <w:r w:rsidR="004C5351">
        <w:t>groups in the same vertical level</w:t>
      </w:r>
      <w:r>
        <w:t xml:space="preserve">, sort </w:t>
      </w:r>
      <w:r w:rsidR="00D32B4E">
        <w:t>again</w:t>
      </w:r>
      <w:r>
        <w:t xml:space="preserve"> by horizontal position in ascending order, and mark the position of </w:t>
      </w:r>
      <w:r w:rsidR="00425734">
        <w:t>group center</w:t>
      </w:r>
      <w:r>
        <w:t xml:space="preserve"> on the top and bottom of the list </w:t>
      </w:r>
      <w:del w:id="639" w:author="Rob Lindeman" w:date="2014-10-21T17:34:00Z">
        <w:r w:rsidDel="008D01B6">
          <w:delText xml:space="preserve">are marked </w:delText>
        </w:r>
      </w:del>
      <w:r>
        <w:t xml:space="preserve">as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j, left</m:t>
            </m:r>
          </m:sub>
        </m:sSub>
      </m:oMath>
      <w:r w:rsidR="00456991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j, right</m:t>
            </m:r>
          </m:sub>
        </m:sSub>
      </m:oMath>
    </w:p>
    <w:p w14:paraId="7167068F" w14:textId="6C6A1581" w:rsidR="00380617" w:rsidRPr="00E15DBE" w:rsidRDefault="00380617" w:rsidP="00380617">
      <w:pPr>
        <w:pStyle w:val="ListParagraph"/>
        <w:numPr>
          <w:ilvl w:val="0"/>
          <w:numId w:val="5"/>
        </w:numPr>
      </w:pPr>
      <w:r>
        <w:t>Co</w:t>
      </w:r>
      <w:r w:rsidR="00E15DBE">
        <w:t xml:space="preserve">nnect points in such an order: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proofErr w:type="gramStart"/>
      <w:r w:rsidR="00E15DBE">
        <w:t xml:space="preserve"> ,</w:t>
      </w:r>
      <w:proofErr w:type="gramEnd"/>
      <w:r w:rsidR="00E15DB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1, left</m:t>
            </m:r>
          </m:sub>
        </m:sSub>
      </m:oMath>
      <w:r w:rsidR="00E15DBE">
        <w:t xml:space="preserve"> 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2, left</m:t>
            </m:r>
          </m:sub>
        </m:sSub>
      </m:oMath>
      <w:r w:rsidR="00E15DBE">
        <w:t xml:space="preserve"> , … 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N, left</m:t>
            </m:r>
          </m:sub>
        </m:sSub>
      </m:oMath>
      <w:r w:rsidR="00E15DBE">
        <w:t xml:space="preserve"> 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</m:oMath>
      <w:r w:rsidR="00E15DBE">
        <w:t xml:space="preserve"> 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N,right</m:t>
            </m:r>
          </m:sub>
        </m:sSub>
      </m:oMath>
      <w:r w:rsidR="00E15DBE">
        <w:t xml:space="preserve"> 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N-1,right</m:t>
            </m:r>
          </m:sub>
        </m:sSub>
      </m:oMath>
      <w:r w:rsidR="00E15DBE">
        <w:t xml:space="preserve">, … 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1,right</m:t>
            </m:r>
          </m:sub>
        </m:sSub>
      </m:oMath>
      <w:r w:rsidR="00E15DBE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 w:rsidR="00D37E3A">
        <w:t xml:space="preserve"> to create a contour polygon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D37E3A">
        <w:t xml:space="preserve">. Here, </w:t>
      </w:r>
      <w:r w:rsidR="00D37E3A" w:rsidRPr="008D01B6">
        <w:rPr>
          <w:i/>
          <w:rPrChange w:id="640" w:author="Rob Lindeman" w:date="2014-10-21T17:34:00Z">
            <w:rPr/>
          </w:rPrChange>
        </w:rPr>
        <w:t>N</w:t>
      </w:r>
      <w:r w:rsidR="00D37E3A">
        <w:t xml:space="preserve"> is the number of different vertical value</w:t>
      </w:r>
      <w:ins w:id="641" w:author="Rob Lindeman" w:date="2014-10-21T17:34:00Z">
        <w:r w:rsidR="008D01B6">
          <w:t>s</w:t>
        </w:r>
      </w:ins>
      <w:r w:rsidR="00D37E3A">
        <w:t xml:space="preserve"> </w:t>
      </w:r>
      <w:r w:rsidR="009E1503">
        <w:t>of</w:t>
      </w:r>
      <w:r w:rsidR="00D37E3A">
        <w:t xml:space="preserve"> all the groups. </w:t>
      </w:r>
    </w:p>
    <w:p w14:paraId="18738BF8" w14:textId="77777777" w:rsidR="00A1103F" w:rsidRDefault="00A1103F" w:rsidP="00A1103F">
      <w:pPr>
        <w:pStyle w:val="Heading2"/>
      </w:pPr>
      <w:r w:rsidRPr="00A1103F">
        <w:t>Avoid or Join, Agent Behaviors</w:t>
      </w:r>
    </w:p>
    <w:p w14:paraId="23CD71DA" w14:textId="57FEEC61" w:rsidR="009F2BA9" w:rsidRDefault="007C5AEA" w:rsidP="009F2BA9">
      <w:pPr>
        <w:pStyle w:val="NormalWeb"/>
        <w:spacing w:before="0" w:beforeAutospacing="0" w:after="200" w:afterAutospacing="0"/>
      </w:pPr>
      <w:r>
        <w:rPr>
          <w:color w:val="000000"/>
        </w:rPr>
        <w:t>To simulate avoid or join behavior</w:t>
      </w:r>
      <w:ins w:id="642" w:author="Rob Lindeman" w:date="2014-10-21T17:38:00Z">
        <w:r w:rsidR="007355C7">
          <w:rPr>
            <w:color w:val="000000"/>
          </w:rPr>
          <w:t>s</w:t>
        </w:r>
      </w:ins>
      <w:r w:rsidR="009F2BA9">
        <w:rPr>
          <w:color w:val="000000"/>
        </w:rPr>
        <w:t xml:space="preserve">, we convert the PC1 and PC2 traits to </w:t>
      </w:r>
      <w:ins w:id="643" w:author="Rob Lindeman" w:date="2014-10-21T17:38:00Z">
        <w:r w:rsidR="007355C7">
          <w:rPr>
            <w:color w:val="000000"/>
          </w:rPr>
          <w:t xml:space="preserve">the </w:t>
        </w:r>
      </w:ins>
      <w:r w:rsidR="009F2BA9">
        <w:rPr>
          <w:color w:val="000000"/>
        </w:rPr>
        <w:t>minimum distance to crowds and maximum tolerable density</w:t>
      </w:r>
      <w:ins w:id="644" w:author="Rob Lindeman" w:date="2014-10-21T17:38:00Z">
        <w:r w:rsidR="007355C7">
          <w:rPr>
            <w:color w:val="000000"/>
          </w:rPr>
          <w:t>, respectively</w:t>
        </w:r>
      </w:ins>
      <w:r w:rsidR="009F2BA9">
        <w:rPr>
          <w:color w:val="000000"/>
        </w:rPr>
        <w:t xml:space="preserve">. </w:t>
      </w:r>
      <w:proofErr w:type="gramStart"/>
      <w:r w:rsidR="009F2BA9">
        <w:rPr>
          <w:color w:val="000000"/>
        </w:rPr>
        <w:t>We beg</w:t>
      </w:r>
      <w:ins w:id="645" w:author="Rob Lindeman" w:date="2014-10-21T17:39:00Z">
        <w:r w:rsidR="004933F3">
          <w:rPr>
            <w:color w:val="000000"/>
          </w:rPr>
          <w:t>a</w:t>
        </w:r>
      </w:ins>
      <w:del w:id="646" w:author="Rob Lindeman" w:date="2014-10-21T17:39:00Z">
        <w:r w:rsidR="009F2BA9" w:rsidDel="004933F3">
          <w:rPr>
            <w:color w:val="000000"/>
          </w:rPr>
          <w:delText>i</w:delText>
        </w:r>
      </w:del>
      <w:r w:rsidR="009F2BA9">
        <w:rPr>
          <w:color w:val="000000"/>
        </w:rPr>
        <w:t xml:space="preserve">n with some observations about individual pedestrian behavior when encountered with crowds on </w:t>
      </w:r>
      <w:ins w:id="647" w:author="Rob Lindeman" w:date="2014-10-21T17:39:00Z">
        <w:r w:rsidR="004933F3">
          <w:rPr>
            <w:color w:val="000000"/>
          </w:rPr>
          <w:t>the</w:t>
        </w:r>
      </w:ins>
      <w:del w:id="648" w:author="Rob Lindeman" w:date="2014-10-21T17:39:00Z">
        <w:r w:rsidR="009F2BA9" w:rsidDel="004933F3">
          <w:rPr>
            <w:color w:val="000000"/>
          </w:rPr>
          <w:delText>his</w:delText>
        </w:r>
      </w:del>
      <w:r w:rsidR="009F2BA9">
        <w:rPr>
          <w:color w:val="000000"/>
        </w:rPr>
        <w:t xml:space="preserve"> path.</w:t>
      </w:r>
      <w:proofErr w:type="gramEnd"/>
      <w:r w:rsidR="009F2BA9">
        <w:rPr>
          <w:color w:val="000000"/>
        </w:rPr>
        <w:t xml:space="preserve"> Based on those observations, we c</w:t>
      </w:r>
      <w:ins w:id="649" w:author="Rob Lindeman" w:date="2014-10-21T17:39:00Z">
        <w:r w:rsidR="004933F3">
          <w:rPr>
            <w:color w:val="000000"/>
          </w:rPr>
          <w:t>a</w:t>
        </w:r>
      </w:ins>
      <w:del w:id="650" w:author="Rob Lindeman" w:date="2014-10-21T17:39:00Z">
        <w:r w:rsidR="009F2BA9" w:rsidDel="004933F3">
          <w:rPr>
            <w:color w:val="000000"/>
          </w:rPr>
          <w:delText>o</w:delText>
        </w:r>
      </w:del>
      <w:r w:rsidR="009F2BA9">
        <w:rPr>
          <w:color w:val="000000"/>
        </w:rPr>
        <w:t>me up with two empirical conclusions. With a higher PC1, which means more extrover</w:t>
      </w:r>
      <w:ins w:id="651" w:author="Rob Lindeman" w:date="2014-10-21T17:39:00Z">
        <w:r w:rsidR="004933F3">
          <w:rPr>
            <w:color w:val="000000"/>
          </w:rPr>
          <w:t>ted</w:t>
        </w:r>
      </w:ins>
      <w:del w:id="652" w:author="Rob Lindeman" w:date="2014-10-21T17:39:00Z">
        <w:r w:rsidR="009F2BA9" w:rsidDel="004933F3">
          <w:rPr>
            <w:color w:val="000000"/>
          </w:rPr>
          <w:delText>sive</w:delText>
        </w:r>
      </w:del>
      <w:r w:rsidR="009F2BA9">
        <w:rPr>
          <w:color w:val="000000"/>
        </w:rPr>
        <w:t xml:space="preserve">, an agent is more likely to walk directly into a crowd </w:t>
      </w:r>
      <w:ins w:id="653" w:author="Rob Lindeman" w:date="2014-10-21T17:39:00Z">
        <w:r w:rsidR="004933F3">
          <w:rPr>
            <w:color w:val="000000"/>
          </w:rPr>
          <w:t>in its way</w:t>
        </w:r>
      </w:ins>
      <w:ins w:id="654" w:author="Rob Lindeman" w:date="2014-10-21T17:40:00Z">
        <w:r w:rsidR="004933F3">
          <w:rPr>
            <w:color w:val="000000"/>
          </w:rPr>
          <w:t xml:space="preserve"> on the </w:t>
        </w:r>
      </w:ins>
      <w:del w:id="655" w:author="Rob Lindeman" w:date="2014-10-21T17:40:00Z">
        <w:r w:rsidR="009F2BA9" w:rsidDel="004933F3">
          <w:rPr>
            <w:color w:val="000000"/>
          </w:rPr>
          <w:delText xml:space="preserve">lie on his </w:delText>
        </w:r>
      </w:del>
      <w:r w:rsidR="009F2BA9">
        <w:rPr>
          <w:color w:val="000000"/>
        </w:rPr>
        <w:t xml:space="preserve">way to </w:t>
      </w:r>
      <w:ins w:id="656" w:author="Rob Lindeman" w:date="2014-10-21T17:40:00Z">
        <w:r w:rsidR="004933F3">
          <w:rPr>
            <w:color w:val="000000"/>
          </w:rPr>
          <w:t xml:space="preserve">the </w:t>
        </w:r>
      </w:ins>
      <w:r w:rsidR="009F2BA9">
        <w:rPr>
          <w:color w:val="000000"/>
        </w:rPr>
        <w:t xml:space="preserve">target. Thus, the minimum distance to crowds </w:t>
      </w:r>
      <w:ins w:id="657" w:author="Rob Lindeman" w:date="2014-10-21T17:40:00Z">
        <w:r w:rsidR="004933F3">
          <w:rPr>
            <w:color w:val="000000"/>
          </w:rPr>
          <w:t>sh</w:t>
        </w:r>
      </w:ins>
      <w:del w:id="658" w:author="Rob Lindeman" w:date="2014-10-21T17:40:00Z">
        <w:r w:rsidR="009F2BA9" w:rsidDel="004933F3">
          <w:rPr>
            <w:color w:val="000000"/>
          </w:rPr>
          <w:delText>w</w:delText>
        </w:r>
      </w:del>
      <w:r w:rsidR="009F2BA9">
        <w:rPr>
          <w:color w:val="000000"/>
        </w:rPr>
        <w:t>ould be smaller. Otherwise, the agent would cho</w:t>
      </w:r>
      <w:ins w:id="659" w:author="Rob Lindeman" w:date="2014-10-21T17:40:00Z">
        <w:r w:rsidR="004933F3">
          <w:rPr>
            <w:color w:val="000000"/>
          </w:rPr>
          <w:t>o</w:t>
        </w:r>
      </w:ins>
      <w:r w:rsidR="009F2BA9">
        <w:rPr>
          <w:color w:val="000000"/>
        </w:rPr>
        <w:t xml:space="preserve">se to avoid the crowds earlier. An agent with </w:t>
      </w:r>
      <w:ins w:id="660" w:author="Rob Lindeman" w:date="2014-10-21T17:40:00Z">
        <w:r w:rsidR="004933F3">
          <w:rPr>
            <w:color w:val="000000"/>
          </w:rPr>
          <w:t xml:space="preserve">a </w:t>
        </w:r>
      </w:ins>
      <w:r w:rsidR="009F2BA9">
        <w:rPr>
          <w:color w:val="000000"/>
        </w:rPr>
        <w:t xml:space="preserve">higher PC2, which means he has a careful personality, will try to avoid walking into a very dense crowd to protect </w:t>
      </w:r>
      <w:proofErr w:type="gramStart"/>
      <w:r w:rsidR="009F2BA9">
        <w:rPr>
          <w:color w:val="000000"/>
        </w:rPr>
        <w:t>himself</w:t>
      </w:r>
      <w:proofErr w:type="gramEnd"/>
      <w:r w:rsidR="009F2BA9">
        <w:rPr>
          <w:color w:val="000000"/>
        </w:rPr>
        <w:t xml:space="preserve">. So </w:t>
      </w:r>
      <w:del w:id="661" w:author="Rob Lindeman" w:date="2014-10-21T17:40:00Z">
        <w:r w:rsidR="009F2BA9" w:rsidDel="004933F3">
          <w:rPr>
            <w:color w:val="000000"/>
          </w:rPr>
          <w:delText xml:space="preserve">the </w:delText>
        </w:r>
      </w:del>
      <w:ins w:id="662" w:author="Rob Lindeman" w:date="2014-10-21T17:40:00Z">
        <w:r w:rsidR="004933F3">
          <w:rPr>
            <w:color w:val="000000"/>
          </w:rPr>
          <w:t xml:space="preserve">an </w:t>
        </w:r>
      </w:ins>
      <w:r w:rsidR="009F2BA9">
        <w:rPr>
          <w:color w:val="000000"/>
        </w:rPr>
        <w:t xml:space="preserve">agent </w:t>
      </w:r>
      <w:del w:id="663" w:author="Rob Lindeman" w:date="2014-10-21T17:40:00Z">
        <w:r w:rsidR="009F2BA9" w:rsidDel="004933F3">
          <w:rPr>
            <w:color w:val="000000"/>
          </w:rPr>
          <w:delText>with</w:delText>
        </w:r>
      </w:del>
      <w:ins w:id="664" w:author="Rob Lindeman" w:date="2014-10-21T17:40:00Z">
        <w:r w:rsidR="004933F3">
          <w:rPr>
            <w:color w:val="000000"/>
          </w:rPr>
          <w:t xml:space="preserve">with a </w:t>
        </w:r>
      </w:ins>
      <w:del w:id="665" w:author="Rob Lindeman" w:date="2014-10-21T17:40:00Z">
        <w:r w:rsidR="009F2BA9" w:rsidDel="004933F3">
          <w:rPr>
            <w:color w:val="000000"/>
          </w:rPr>
          <w:delText xml:space="preserve"> </w:delText>
        </w:r>
      </w:del>
      <w:r w:rsidR="009F2BA9">
        <w:rPr>
          <w:color w:val="000000"/>
        </w:rPr>
        <w:t>higher PC2</w:t>
      </w:r>
      <w:del w:id="666" w:author="Rob Lindeman" w:date="2014-10-21T17:41:00Z">
        <w:r w:rsidR="009F2BA9" w:rsidDel="004933F3">
          <w:rPr>
            <w:color w:val="000000"/>
          </w:rPr>
          <w:delText>,</w:delText>
        </w:r>
      </w:del>
      <w:r w:rsidR="009F2BA9">
        <w:rPr>
          <w:color w:val="000000"/>
        </w:rPr>
        <w:t xml:space="preserve"> will have </w:t>
      </w:r>
      <w:del w:id="667" w:author="Rob Lindeman" w:date="2014-10-21T17:41:00Z">
        <w:r w:rsidR="009F2BA9" w:rsidDel="004933F3">
          <w:rPr>
            <w:color w:val="000000"/>
          </w:rPr>
          <w:delText xml:space="preserve">the </w:delText>
        </w:r>
      </w:del>
      <w:ins w:id="668" w:author="Rob Lindeman" w:date="2014-10-21T17:41:00Z">
        <w:r w:rsidR="004933F3">
          <w:rPr>
            <w:color w:val="000000"/>
          </w:rPr>
          <w:t xml:space="preserve">a </w:t>
        </w:r>
      </w:ins>
      <w:r w:rsidR="009F2BA9">
        <w:rPr>
          <w:color w:val="000000"/>
        </w:rPr>
        <w:t>lower maximum tolerable density. The range</w:t>
      </w:r>
      <w:ins w:id="669" w:author="Rob Lindeman" w:date="2014-10-21T17:41:00Z">
        <w:r w:rsidR="004933F3">
          <w:rPr>
            <w:color w:val="000000"/>
          </w:rPr>
          <w:t>s</w:t>
        </w:r>
      </w:ins>
      <w:r w:rsidR="009F2BA9">
        <w:rPr>
          <w:color w:val="000000"/>
        </w:rPr>
        <w:t xml:space="preserve"> of each parameter</w:t>
      </w:r>
      <w:del w:id="670" w:author="Rob Lindeman" w:date="2014-10-21T17:41:00Z">
        <w:r w:rsidR="009F2BA9" w:rsidDel="004933F3">
          <w:rPr>
            <w:color w:val="000000"/>
          </w:rPr>
          <w:delText>s</w:delText>
        </w:r>
      </w:del>
      <w:r w:rsidR="009F2BA9">
        <w:rPr>
          <w:color w:val="000000"/>
        </w:rPr>
        <w:t xml:space="preserve"> are show</w:t>
      </w:r>
      <w:ins w:id="671" w:author="Rob Lindeman" w:date="2014-10-21T17:41:00Z">
        <w:r w:rsidR="004933F3">
          <w:rPr>
            <w:color w:val="000000"/>
          </w:rPr>
          <w:t>n</w:t>
        </w:r>
      </w:ins>
      <w:del w:id="672" w:author="Rob Lindeman" w:date="2014-10-21T17:41:00Z">
        <w:r w:rsidR="009F2BA9" w:rsidDel="004933F3">
          <w:rPr>
            <w:color w:val="000000"/>
          </w:rPr>
          <w:delText>ed</w:delText>
        </w:r>
      </w:del>
      <w:r w:rsidR="009F2BA9">
        <w:rPr>
          <w:color w:val="000000"/>
        </w:rPr>
        <w:t xml:space="preserve"> in table </w:t>
      </w:r>
      <w:r w:rsidR="009F2BA9">
        <w:rPr>
          <w:color w:val="800000"/>
        </w:rPr>
        <w:t>\</w:t>
      </w:r>
      <w:proofErr w:type="gramStart"/>
      <w:r w:rsidR="009F2BA9">
        <w:rPr>
          <w:color w:val="800000"/>
        </w:rPr>
        <w:t>ref</w:t>
      </w:r>
      <w:r w:rsidR="009F2BA9">
        <w:rPr>
          <w:color w:val="000000"/>
        </w:rPr>
        <w:t>{</w:t>
      </w:r>
      <w:proofErr w:type="gramEnd"/>
      <w:r w:rsidR="009F2BA9">
        <w:rPr>
          <w:color w:val="000000"/>
        </w:rPr>
        <w:t>table:1}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8"/>
        <w:gridCol w:w="900"/>
        <w:gridCol w:w="1080"/>
        <w:gridCol w:w="4788"/>
      </w:tblGrid>
      <w:tr w:rsidR="009F2BA9" w14:paraId="2124199A" w14:textId="77777777" w:rsidTr="00080532">
        <w:tc>
          <w:tcPr>
            <w:tcW w:w="2808" w:type="dxa"/>
          </w:tcPr>
          <w:p w14:paraId="1B9579FC" w14:textId="77777777" w:rsidR="009F2BA9" w:rsidRDefault="009F2BA9" w:rsidP="000B2262">
            <w:r w:rsidRPr="00411462">
              <w:t>Parameters</w:t>
            </w:r>
          </w:p>
        </w:tc>
        <w:tc>
          <w:tcPr>
            <w:tcW w:w="900" w:type="dxa"/>
          </w:tcPr>
          <w:p w14:paraId="50757E74" w14:textId="77777777" w:rsidR="009F2BA9" w:rsidRDefault="009F2BA9" w:rsidP="000B2262">
            <w:r>
              <w:t>Min</w:t>
            </w:r>
          </w:p>
        </w:tc>
        <w:tc>
          <w:tcPr>
            <w:tcW w:w="1080" w:type="dxa"/>
          </w:tcPr>
          <w:p w14:paraId="4681140A" w14:textId="77777777" w:rsidR="009F2BA9" w:rsidRDefault="009F2BA9" w:rsidP="000B2262">
            <w:r>
              <w:t>Max</w:t>
            </w:r>
          </w:p>
        </w:tc>
        <w:tc>
          <w:tcPr>
            <w:tcW w:w="4788" w:type="dxa"/>
          </w:tcPr>
          <w:p w14:paraId="60EA8CB0" w14:textId="77777777" w:rsidR="009F2BA9" w:rsidRDefault="009F2BA9" w:rsidP="000B2262">
            <w:r w:rsidRPr="00411462">
              <w:t>Equation</w:t>
            </w:r>
          </w:p>
        </w:tc>
      </w:tr>
      <w:tr w:rsidR="009F2BA9" w14:paraId="4E1CD29D" w14:textId="77777777" w:rsidTr="00080532">
        <w:tc>
          <w:tcPr>
            <w:tcW w:w="2808" w:type="dxa"/>
          </w:tcPr>
          <w:p w14:paraId="00F6DE60" w14:textId="77777777" w:rsidR="009F2BA9" w:rsidRDefault="009F2BA9" w:rsidP="000B2262">
            <w:r>
              <w:t>PC1</w:t>
            </w:r>
          </w:p>
        </w:tc>
        <w:tc>
          <w:tcPr>
            <w:tcW w:w="900" w:type="dxa"/>
          </w:tcPr>
          <w:p w14:paraId="19BDA98C" w14:textId="77777777" w:rsidR="009F2BA9" w:rsidRDefault="009F2BA9" w:rsidP="005D4CBD">
            <w:r>
              <w:t>-</w:t>
            </w:r>
            <w:r w:rsidR="005D4CBD">
              <w:rPr>
                <w:rFonts w:hint="eastAsia"/>
              </w:rPr>
              <w:t>1</w:t>
            </w:r>
          </w:p>
        </w:tc>
        <w:tc>
          <w:tcPr>
            <w:tcW w:w="1080" w:type="dxa"/>
          </w:tcPr>
          <w:p w14:paraId="1C1E1AD5" w14:textId="77777777" w:rsidR="009F2BA9" w:rsidRDefault="005D4CBD" w:rsidP="000B2262">
            <w:r>
              <w:rPr>
                <w:rFonts w:hint="eastAsia"/>
              </w:rPr>
              <w:t>1</w:t>
            </w:r>
          </w:p>
        </w:tc>
        <w:tc>
          <w:tcPr>
            <w:tcW w:w="4788" w:type="dxa"/>
          </w:tcPr>
          <w:p w14:paraId="49F81A7C" w14:textId="77777777" w:rsidR="009F2BA9" w:rsidRDefault="009F2BA9" w:rsidP="000B2262">
            <w:r>
              <w:t>-</w:t>
            </w:r>
          </w:p>
        </w:tc>
      </w:tr>
      <w:tr w:rsidR="009F2BA9" w14:paraId="03C07D3E" w14:textId="77777777" w:rsidTr="00080532">
        <w:tc>
          <w:tcPr>
            <w:tcW w:w="2808" w:type="dxa"/>
          </w:tcPr>
          <w:p w14:paraId="42C89ED0" w14:textId="77777777" w:rsidR="009F2BA9" w:rsidRDefault="009F2BA9" w:rsidP="000B2262">
            <w:r>
              <w:t>PC2</w:t>
            </w:r>
          </w:p>
        </w:tc>
        <w:tc>
          <w:tcPr>
            <w:tcW w:w="900" w:type="dxa"/>
          </w:tcPr>
          <w:p w14:paraId="258159DF" w14:textId="77777777" w:rsidR="009F2BA9" w:rsidRDefault="009F2BA9" w:rsidP="005D4CBD">
            <w:r>
              <w:t>-</w:t>
            </w:r>
            <w:r w:rsidR="005D4CBD">
              <w:rPr>
                <w:rFonts w:hint="eastAsia"/>
              </w:rPr>
              <w:t>1</w:t>
            </w:r>
          </w:p>
        </w:tc>
        <w:tc>
          <w:tcPr>
            <w:tcW w:w="1080" w:type="dxa"/>
          </w:tcPr>
          <w:p w14:paraId="6E617E59" w14:textId="77777777" w:rsidR="009F2BA9" w:rsidRDefault="005D4CBD" w:rsidP="000B2262">
            <w:r>
              <w:rPr>
                <w:rFonts w:hint="eastAsia"/>
              </w:rPr>
              <w:t>1</w:t>
            </w:r>
          </w:p>
        </w:tc>
        <w:tc>
          <w:tcPr>
            <w:tcW w:w="4788" w:type="dxa"/>
          </w:tcPr>
          <w:p w14:paraId="2D392155" w14:textId="77777777" w:rsidR="009F2BA9" w:rsidRDefault="009F2BA9" w:rsidP="000B2262">
            <w:r>
              <w:t>-</w:t>
            </w:r>
          </w:p>
        </w:tc>
      </w:tr>
      <w:tr w:rsidR="009F2BA9" w14:paraId="0A596E6B" w14:textId="77777777" w:rsidTr="00080532">
        <w:tc>
          <w:tcPr>
            <w:tcW w:w="2808" w:type="dxa"/>
          </w:tcPr>
          <w:p w14:paraId="0A917251" w14:textId="77777777" w:rsidR="009F2BA9" w:rsidRDefault="009F2BA9" w:rsidP="000B2262">
            <w:r>
              <w:t>Min. Dist.</w:t>
            </w:r>
          </w:p>
        </w:tc>
        <w:tc>
          <w:tcPr>
            <w:tcW w:w="900" w:type="dxa"/>
          </w:tcPr>
          <w:p w14:paraId="08DB4926" w14:textId="77777777" w:rsidR="009F2BA9" w:rsidRDefault="009F2BA9" w:rsidP="000B2262">
            <w:r>
              <w:t>0</w:t>
            </w:r>
          </w:p>
        </w:tc>
        <w:tc>
          <w:tcPr>
            <w:tcW w:w="1080" w:type="dxa"/>
          </w:tcPr>
          <w:p w14:paraId="5F91E15D" w14:textId="77777777" w:rsidR="009F2BA9" w:rsidRDefault="0088551A" w:rsidP="000B2262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min</m:t>
                    </m:r>
                  </m:sub>
                </m:sSub>
              </m:oMath>
            </m:oMathPara>
          </w:p>
        </w:tc>
        <w:tc>
          <w:tcPr>
            <w:tcW w:w="4788" w:type="dxa"/>
          </w:tcPr>
          <w:p w14:paraId="7A7F8D37" w14:textId="77777777" w:rsidR="009F2BA9" w:rsidRDefault="0088551A" w:rsidP="000D5208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min</m:t>
                    </m:r>
                  </m:sub>
                </m:sSub>
                <m:r>
                  <w:rPr>
                    <w:rFonts w:ascii="Cambria Math" w:hAnsi="Cambria Math"/>
                  </w:rPr>
                  <m:t>*(1-PC1)/2</m:t>
                </m:r>
              </m:oMath>
            </m:oMathPara>
          </w:p>
        </w:tc>
      </w:tr>
      <w:tr w:rsidR="009F2BA9" w14:paraId="0D2FCA13" w14:textId="77777777" w:rsidTr="00080532">
        <w:tc>
          <w:tcPr>
            <w:tcW w:w="2808" w:type="dxa"/>
          </w:tcPr>
          <w:p w14:paraId="23EDC707" w14:textId="77777777" w:rsidR="009F2BA9" w:rsidRDefault="009F2BA9" w:rsidP="000B2262">
            <w:r>
              <w:t>Max. Density</w:t>
            </w:r>
          </w:p>
        </w:tc>
        <w:tc>
          <w:tcPr>
            <w:tcW w:w="900" w:type="dxa"/>
          </w:tcPr>
          <w:p w14:paraId="73F92E4F" w14:textId="77777777" w:rsidR="009F2BA9" w:rsidRDefault="00BB53AC" w:rsidP="000B2262">
            <w:r>
              <w:t>0</w:t>
            </w:r>
          </w:p>
        </w:tc>
        <w:tc>
          <w:tcPr>
            <w:tcW w:w="1080" w:type="dxa"/>
          </w:tcPr>
          <w:p w14:paraId="39727394" w14:textId="77777777" w:rsidR="009F2BA9" w:rsidRDefault="0088551A" w:rsidP="000B2262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oMath>
            </m:oMathPara>
          </w:p>
        </w:tc>
        <w:tc>
          <w:tcPr>
            <w:tcW w:w="4788" w:type="dxa"/>
          </w:tcPr>
          <w:p w14:paraId="76C8B760" w14:textId="77777777" w:rsidR="009F2BA9" w:rsidRDefault="0088551A" w:rsidP="000D5208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max</m:t>
                    </m:r>
                  </m:sub>
                </m:sSub>
                <m:r>
                  <w:rPr>
                    <w:rFonts w:ascii="Cambria Math" w:hAnsi="Cambria Math"/>
                  </w:rPr>
                  <m:t>*(1-PC2)/2</m:t>
                </m:r>
              </m:oMath>
            </m:oMathPara>
          </w:p>
        </w:tc>
      </w:tr>
    </w:tbl>
    <w:p w14:paraId="7D67F977" w14:textId="77777777" w:rsidR="009F2BA9" w:rsidRDefault="009F2BA9" w:rsidP="009F2BA9"/>
    <w:p w14:paraId="18DA3DC6" w14:textId="0A68DD1A" w:rsidR="00080532" w:rsidRDefault="00BA3019" w:rsidP="009F2BA9">
      <w:proofErr w:type="gramStart"/>
      <w:r>
        <w:t xml:space="preserve">Then, for a crowd with average density </w:t>
      </w:r>
      <m:oMath>
        <m:r>
          <w:rPr>
            <w:rFonts w:ascii="Cambria Math" w:hAnsi="Cambria Math"/>
          </w:rPr>
          <m:t>ρ</m:t>
        </m:r>
      </m:oMath>
      <w:r>
        <w:t xml:space="preserve"> and velocity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>
        <w:t xml:space="preserve">, and an agent with velocity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, if </w:t>
      </w:r>
      <m:oMath>
        <m:r>
          <w:rPr>
            <w:rFonts w:ascii="Cambria Math" w:hAnsi="Cambria Math"/>
          </w:rPr>
          <m:t>ρ≥Max.</m:t>
        </m:r>
        <w:proofErr w:type="gramEnd"/>
        <m:r>
          <w:rPr>
            <w:rFonts w:ascii="Cambria Math" w:hAnsi="Cambria Math"/>
          </w:rPr>
          <m:t xml:space="preserve"> Density</m:t>
        </m:r>
      </m:oMath>
      <w:r>
        <w:t xml:space="preserve">, </w:t>
      </w:r>
      <w:proofErr w:type="gramStart"/>
      <w:r>
        <w:t>then</w:t>
      </w:r>
      <w:proofErr w:type="gramEnd"/>
      <w:r>
        <w:t xml:space="preserve"> we set the planning horizon for obstacles as </w:t>
      </w:r>
      <w:del w:id="673" w:author="Rob Lindeman" w:date="2014-10-21T17:42:00Z">
        <w:r w:rsidDel="004A36AF">
          <w:delText>the</w:delText>
        </w:r>
        <w:r w:rsidR="00815C7F" w:rsidDel="004A36AF">
          <w:delText xml:space="preserve"> </w:delText>
        </w:r>
        <w:r w:rsidDel="004A36AF">
          <w:delText xml:space="preserve"> </w:delText>
        </w:r>
      </w:del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Min. Dist.</m:t>
            </m:r>
          </m:num>
          <m:den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e>
            </m:d>
          </m:den>
        </m:f>
        <w:del w:id="674" w:author="Rob Lindeman" w:date="2014-10-21T17:42:00Z">
          <m:r>
            <w:rPr>
              <w:rFonts w:ascii="Cambria Math" w:hAnsi="Cambria Math"/>
            </w:rPr>
            <m:t xml:space="preserve"> </m:t>
          </m:r>
        </w:del>
      </m:oMath>
      <w:ins w:id="675" w:author="Rob Lindeman" w:date="2014-10-21T17:42:00Z">
        <w:r w:rsidR="004A36AF">
          <w:t>,</w:t>
        </w:r>
      </w:ins>
      <w:r w:rsidR="00815C7F">
        <w:t xml:space="preserve"> </w:t>
      </w:r>
      <w:proofErr w:type="gramStart"/>
      <w:r w:rsidR="00815C7F">
        <w:t>which</w:t>
      </w:r>
      <w:proofErr w:type="gramEnd"/>
      <w:r w:rsidR="00815C7F">
        <w:t xml:space="preserve"> is the time for the agent to avoid the crowd. </w:t>
      </w:r>
      <w:r w:rsidR="00CF3AAD">
        <w:t>Otherwise, The crowd will not be treat</w:t>
      </w:r>
      <w:ins w:id="676" w:author="Rob Lindeman" w:date="2014-10-21T17:42:00Z">
        <w:r w:rsidR="004A36AF">
          <w:t>ed</w:t>
        </w:r>
      </w:ins>
      <w:r w:rsidR="00CF3AAD">
        <w:t xml:space="preserve"> as </w:t>
      </w:r>
      <w:ins w:id="677" w:author="Rob Lindeman" w:date="2014-10-21T17:42:00Z">
        <w:r w:rsidR="004A36AF">
          <w:t xml:space="preserve">an </w:t>
        </w:r>
      </w:ins>
      <w:r w:rsidR="00CF3AAD">
        <w:t>obstacle to this agent.</w:t>
      </w:r>
    </w:p>
    <w:p w14:paraId="07808C01" w14:textId="3471DB27" w:rsidR="00BB5B4B" w:rsidRDefault="008504E2" w:rsidP="009F2BA9">
      <w:r>
        <w:t xml:space="preserve">Based on our experience, </w:t>
      </w:r>
      <w:proofErr w:type="gramStart"/>
      <w:r>
        <w:t>c</w:t>
      </w:r>
      <w:r w:rsidR="00BB5B4B">
        <w:t>rowds</w:t>
      </w:r>
      <w:proofErr w:type="gramEnd"/>
      <w:r w:rsidR="00BB5B4B">
        <w:t xml:space="preserve"> </w:t>
      </w:r>
      <w:ins w:id="678" w:author="Rob Lindeman" w:date="2014-10-21T17:42:00Z">
        <w:r w:rsidR="00B32576">
          <w:t>r</w:t>
        </w:r>
      </w:ins>
      <w:del w:id="679" w:author="Rob Lindeman" w:date="2014-10-21T17:42:00Z">
        <w:r w:rsidDel="00B32576">
          <w:delText>b</w:delText>
        </w:r>
      </w:del>
      <w:r>
        <w:t>arely</w:t>
      </w:r>
      <w:r w:rsidR="00BB5B4B">
        <w:t xml:space="preserve"> </w:t>
      </w:r>
      <w:r w:rsidR="00435CA3">
        <w:t>chang</w:t>
      </w:r>
      <w:r w:rsidR="005A290C">
        <w:t>e</w:t>
      </w:r>
      <w:r w:rsidR="00BB5B4B">
        <w:t xml:space="preserve"> </w:t>
      </w:r>
      <w:r>
        <w:t xml:space="preserve">their speed and </w:t>
      </w:r>
      <w:r w:rsidR="00BB5B4B">
        <w:t xml:space="preserve">direction for </w:t>
      </w:r>
      <w:r>
        <w:t>several</w:t>
      </w:r>
      <w:r w:rsidR="00BB5B4B">
        <w:t xml:space="preserve"> individual</w:t>
      </w:r>
      <w:r>
        <w:t>s while agents are not close enough to the crowds</w:t>
      </w:r>
      <w:r w:rsidR="00BB5B4B">
        <w:t>. When individual</w:t>
      </w:r>
      <w:r w:rsidR="00B94510">
        <w:t>s</w:t>
      </w:r>
      <w:r w:rsidR="00BB5B4B">
        <w:t xml:space="preserve"> get close enough, </w:t>
      </w:r>
      <w:r w:rsidR="0073238E">
        <w:t>they</w:t>
      </w:r>
      <w:r w:rsidR="00BB5B4B">
        <w:t xml:space="preserve"> will be absorbed </w:t>
      </w:r>
      <w:ins w:id="680" w:author="Rob Lindeman" w:date="2014-10-21T17:43:00Z">
        <w:r w:rsidR="00B32576">
          <w:t>in</w:t>
        </w:r>
      </w:ins>
      <w:r w:rsidR="00BB5B4B">
        <w:t>to the crowd</w:t>
      </w:r>
      <w:del w:id="681" w:author="Rob Lindeman" w:date="2014-10-21T17:43:00Z">
        <w:r w:rsidR="00BB5B4B" w:rsidDel="00B32576">
          <w:delText>s</w:delText>
        </w:r>
      </w:del>
      <w:r w:rsidR="00BB5B4B">
        <w:t xml:space="preserve"> automatically due to the </w:t>
      </w:r>
      <w:r w:rsidR="00025A3B">
        <w:t>method</w:t>
      </w:r>
      <w:r w:rsidR="00BB5B4B">
        <w:t xml:space="preserve"> we described in </w:t>
      </w:r>
      <w:r w:rsidR="00C564BA">
        <w:t>\S\</w:t>
      </w:r>
      <w:proofErr w:type="gramStart"/>
      <w:r w:rsidR="00C564BA">
        <w:t>ref{</w:t>
      </w:r>
      <w:proofErr w:type="gramEnd"/>
      <w:r w:rsidR="00C564BA">
        <w:t>section:</w:t>
      </w:r>
      <w:r w:rsidR="00BB5B4B">
        <w:t>3.2</w:t>
      </w:r>
      <w:r w:rsidR="00C564BA">
        <w:t>}</w:t>
      </w:r>
      <w:r w:rsidR="00BB5B4B">
        <w:t>. Thus, behaviors like an agent walk</w:t>
      </w:r>
      <w:ins w:id="682" w:author="Rob Lindeman" w:date="2014-10-21T17:43:00Z">
        <w:r w:rsidR="00B32576">
          <w:t>ing</w:t>
        </w:r>
      </w:ins>
      <w:r w:rsidR="00BB5B4B">
        <w:t xml:space="preserve"> through a crowd will be part of </w:t>
      </w:r>
      <w:ins w:id="683" w:author="Rob Lindeman" w:date="2014-10-21T17:43:00Z">
        <w:r w:rsidR="00B32576">
          <w:t xml:space="preserve">the </w:t>
        </w:r>
      </w:ins>
      <w:r w:rsidR="00BB5B4B">
        <w:t>continuous crowd algorithm</w:t>
      </w:r>
      <w:r w:rsidR="00C261C7">
        <w:t xml:space="preserve"> instead of agent-crowd interaction.</w:t>
      </w:r>
    </w:p>
    <w:p w14:paraId="6987C93E" w14:textId="77777777" w:rsidR="009F2BA9" w:rsidRPr="009F2BA9" w:rsidRDefault="009F2BA9" w:rsidP="009F2BA9"/>
    <w:p w14:paraId="19404949" w14:textId="77777777" w:rsidR="00A1103F" w:rsidRPr="00A1103F" w:rsidRDefault="00A1103F" w:rsidP="00A1103F">
      <w:pPr>
        <w:pStyle w:val="Heading1"/>
      </w:pPr>
      <w:r w:rsidRPr="00A1103F">
        <w:lastRenderedPageBreak/>
        <w:t>Results</w:t>
      </w:r>
    </w:p>
    <w:p w14:paraId="52482F5D" w14:textId="77777777" w:rsidR="00A1103F" w:rsidRDefault="00A1103F" w:rsidP="00A1103F">
      <w:pPr>
        <w:pStyle w:val="Heading2"/>
      </w:pPr>
      <w:r w:rsidRPr="00A1103F">
        <w:t>Performance</w:t>
      </w:r>
    </w:p>
    <w:p w14:paraId="364DE551" w14:textId="01FC82DC" w:rsidR="004D4D4A" w:rsidRPr="00CE4590" w:rsidRDefault="004D4D4A" w:rsidP="004D4D4A">
      <w:r w:rsidRPr="004D4D4A">
        <w:t>Our approach was implemented in C/C++. We provide our run-time performance on a</w:t>
      </w:r>
      <w:ins w:id="684" w:author="Rob Lindeman" w:date="2014-10-21T17:43:00Z">
        <w:r w:rsidR="00904F41">
          <w:t>n</w:t>
        </w:r>
      </w:ins>
      <w:r w:rsidRPr="004D4D4A">
        <w:t xml:space="preserve"> Intel Core i7 at 2.9GHz with </w:t>
      </w:r>
      <w:ins w:id="685" w:author="Rob Lindeman" w:date="2014-10-21T17:43:00Z">
        <w:r w:rsidR="00904F41">
          <w:t>four</w:t>
        </w:r>
      </w:ins>
      <w:del w:id="686" w:author="Rob Lindeman" w:date="2014-10-21T17:43:00Z">
        <w:r w:rsidRPr="004D4D4A" w:rsidDel="00904F41">
          <w:delText>4</w:delText>
        </w:r>
      </w:del>
      <w:r w:rsidRPr="004D4D4A">
        <w:t xml:space="preserve"> cases in Table \</w:t>
      </w:r>
      <w:proofErr w:type="gramStart"/>
      <w:r w:rsidRPr="004D4D4A">
        <w:t>ref{</w:t>
      </w:r>
      <w:proofErr w:type="gramEnd"/>
      <w:r w:rsidRPr="004D4D4A">
        <w:t>table:</w:t>
      </w:r>
      <w:ins w:id="687" w:author="Rob Lindeman" w:date="2014-10-21T17:44:00Z">
        <w:r w:rsidR="00904F41">
          <w:t>2</w:t>
        </w:r>
      </w:ins>
      <w:del w:id="688" w:author="Rob Lindeman" w:date="2014-10-21T17:44:00Z">
        <w:r w:rsidRPr="004D4D4A" w:rsidDel="00904F41">
          <w:delText>1</w:delText>
        </w:r>
      </w:del>
      <w:r w:rsidRPr="004D4D4A">
        <w:t>}. We measured the per</w:t>
      </w:r>
      <w:ins w:id="689" w:author="Rob Lindeman" w:date="2014-10-21T17:44:00Z">
        <w:r w:rsidR="00904F41">
          <w:t>-</w:t>
        </w:r>
      </w:ins>
      <w:del w:id="690" w:author="Rob Lindeman" w:date="2014-10-21T17:44:00Z">
        <w:r w:rsidRPr="004D4D4A" w:rsidDel="00904F41">
          <w:delText xml:space="preserve"> </w:delText>
        </w:r>
      </w:del>
      <w:r w:rsidRPr="004D4D4A">
        <w:t xml:space="preserve">frame performance of both </w:t>
      </w:r>
      <w:ins w:id="691" w:author="Rob Lindeman" w:date="2014-10-21T17:44:00Z">
        <w:r w:rsidR="00904F41">
          <w:t xml:space="preserve">the </w:t>
        </w:r>
      </w:ins>
      <w:r w:rsidRPr="004D4D4A">
        <w:t xml:space="preserve">agent-based module and </w:t>
      </w:r>
      <w:ins w:id="692" w:author="Rob Lindeman" w:date="2014-10-21T17:44:00Z">
        <w:r w:rsidR="00904F41">
          <w:t xml:space="preserve">the </w:t>
        </w:r>
      </w:ins>
      <w:r w:rsidRPr="004D4D4A">
        <w:t>continuous module, and the entire hybrid pipeline. From Table \</w:t>
      </w:r>
      <w:proofErr w:type="gramStart"/>
      <w:r w:rsidRPr="004D4D4A">
        <w:t>ref{</w:t>
      </w:r>
      <w:proofErr w:type="gramEnd"/>
      <w:r w:rsidRPr="004D4D4A">
        <w:t>table:</w:t>
      </w:r>
      <w:r w:rsidR="00E96BD9">
        <w:t>2</w:t>
      </w:r>
      <w:r w:rsidRPr="004D4D4A">
        <w:t xml:space="preserve">}, we can see that </w:t>
      </w:r>
      <w:ins w:id="693" w:author="Rob Lindeman" w:date="2014-10-21T17:44:00Z">
        <w:r w:rsidR="00904F41">
          <w:t xml:space="preserve">the </w:t>
        </w:r>
      </w:ins>
      <w:r w:rsidRPr="004D4D4A">
        <w:t xml:space="preserve">agent-based </w:t>
      </w:r>
      <w:ins w:id="694" w:author="Rob Lindeman" w:date="2014-10-21T17:44:00Z">
        <w:r w:rsidR="00904F41">
          <w:t xml:space="preserve">portion </w:t>
        </w:r>
      </w:ins>
      <w:r w:rsidRPr="004D4D4A">
        <w:t>is the performance bottleneck when there</w:t>
      </w:r>
      <w:ins w:id="695" w:author="Rob Lindeman" w:date="2014-10-21T17:44:00Z">
        <w:r w:rsidR="00904F41">
          <w:t xml:space="preserve"> a</w:t>
        </w:r>
      </w:ins>
      <w:del w:id="696" w:author="Rob Lindeman" w:date="2014-10-21T17:45:00Z">
        <w:r w:rsidRPr="004D4D4A" w:rsidDel="00904F41">
          <w:delText>'</w:delText>
        </w:r>
      </w:del>
      <w:r w:rsidRPr="004D4D4A">
        <w:t xml:space="preserve">re large </w:t>
      </w:r>
      <w:del w:id="697" w:author="Rob Lindeman" w:date="2014-10-21T17:45:00Z">
        <w:r w:rsidRPr="004D4D4A" w:rsidDel="00F6751D">
          <w:delText xml:space="preserve">amount </w:delText>
        </w:r>
      </w:del>
      <w:ins w:id="698" w:author="Rob Lindeman" w:date="2014-10-21T17:45:00Z">
        <w:r w:rsidR="00F6751D">
          <w:t>numbers</w:t>
        </w:r>
        <w:r w:rsidR="00F6751D" w:rsidRPr="004D4D4A">
          <w:t xml:space="preserve"> </w:t>
        </w:r>
      </w:ins>
      <w:r w:rsidRPr="004D4D4A">
        <w:t xml:space="preserve">of agents in the scene. </w:t>
      </w:r>
      <w:ins w:id="699" w:author="Rob Lindeman" w:date="2014-10-21T17:45:00Z">
        <w:r w:rsidR="00F6751D">
          <w:t>A p</w:t>
        </w:r>
      </w:ins>
      <w:del w:id="700" w:author="Rob Lindeman" w:date="2014-10-21T17:45:00Z">
        <w:r w:rsidR="001F2A5C" w:rsidDel="00F6751D">
          <w:delText>P</w:delText>
        </w:r>
      </w:del>
      <w:r w:rsidR="001F2A5C">
        <w:t xml:space="preserve">ure continuous algorithm, in our case </w:t>
      </w:r>
      <w:del w:id="701" w:author="Rob Lindeman" w:date="2014-10-21T17:45:00Z">
        <w:r w:rsidR="001F2A5C" w:rsidDel="00F6751D">
          <w:delText xml:space="preserve">is </w:delText>
        </w:r>
      </w:del>
      <w:r w:rsidR="001F2A5C">
        <w:t>the Graph-Cut based method, shows much better performance when the number of agents i</w:t>
      </w:r>
      <w:r w:rsidR="006563DD">
        <w:t>ncrease</w:t>
      </w:r>
      <w:ins w:id="702" w:author="Rob Lindeman" w:date="2014-10-21T17:45:00Z">
        <w:r w:rsidR="00F6751D">
          <w:t>s</w:t>
        </w:r>
      </w:ins>
      <w:r w:rsidR="006563DD">
        <w:t xml:space="preserve"> to 10</w:t>
      </w:r>
      <w:ins w:id="703" w:author="Rob Lindeman" w:date="2014-10-21T17:45:00Z">
        <w:r w:rsidR="00F6751D">
          <w:t>k</w:t>
        </w:r>
      </w:ins>
      <w:del w:id="704" w:author="Rob Lindeman" w:date="2014-10-21T17:45:00Z">
        <w:r w:rsidR="006563DD" w:rsidDel="00F6751D">
          <w:delText>K</w:delText>
        </w:r>
      </w:del>
      <w:r w:rsidR="006563DD">
        <w:t>.</w:t>
      </w:r>
      <w:r w:rsidR="001F2A5C">
        <w:t xml:space="preserve"> </w:t>
      </w:r>
      <w:del w:id="705" w:author="Rob Lindeman" w:date="2014-10-21T17:45:00Z">
        <w:r w:rsidRPr="00CE4590" w:rsidDel="00F6751D">
          <w:delText xml:space="preserve">While </w:delText>
        </w:r>
      </w:del>
      <w:ins w:id="706" w:author="Rob Lindeman" w:date="2014-10-21T17:45:00Z">
        <w:r w:rsidR="00F6751D">
          <w:t>When</w:t>
        </w:r>
        <w:r w:rsidR="00F6751D" w:rsidRPr="00CE4590">
          <w:t xml:space="preserve"> </w:t>
        </w:r>
      </w:ins>
      <w:r w:rsidRPr="00CE4590">
        <w:t xml:space="preserve">the agent number is </w:t>
      </w:r>
      <w:r w:rsidR="00CE4590">
        <w:t>around</w:t>
      </w:r>
      <w:r w:rsidRPr="00CE4590">
        <w:t xml:space="preserve"> </w:t>
      </w:r>
      <w:r w:rsidR="00CE4590">
        <w:t>5</w:t>
      </w:r>
      <w:ins w:id="707" w:author="Rob Lindeman" w:date="2014-10-21T17:46:00Z">
        <w:r w:rsidR="00F6751D">
          <w:t>k</w:t>
        </w:r>
      </w:ins>
      <w:del w:id="708" w:author="Rob Lindeman" w:date="2014-10-21T17:46:00Z">
        <w:r w:rsidR="00D95A35" w:rsidDel="00F6751D">
          <w:delText>K</w:delText>
        </w:r>
      </w:del>
      <w:r w:rsidR="00D95A35">
        <w:t>, our method could</w:t>
      </w:r>
      <w:r w:rsidRPr="00CE4590">
        <w:t xml:space="preserve"> reach real-time performance for most cases.</w:t>
      </w:r>
      <w:r w:rsidR="006C254B">
        <w:t xml:space="preserve"> </w:t>
      </w:r>
      <w:r w:rsidR="00C70444">
        <w:t>Although the performance is not very</w:t>
      </w:r>
      <w:r w:rsidR="00D95A35">
        <w:t xml:space="preserve"> impressive, it wa</w:t>
      </w:r>
      <w:r w:rsidR="00C70444">
        <w:t>s</w:t>
      </w:r>
      <w:r w:rsidR="00D95A35">
        <w:t xml:space="preserve"> still</w:t>
      </w:r>
      <w:r w:rsidR="00C70444">
        <w:t xml:space="preserve"> close to other hybrid solutions</w:t>
      </w:r>
      <w:r w:rsidR="00DB627F">
        <w:t xml:space="preserve"> (please refer to Table 1 in </w:t>
      </w:r>
      <w:r w:rsidR="00C70444">
        <w:t>{Golas</w:t>
      </w:r>
      <w:proofErr w:type="gramStart"/>
      <w:r w:rsidR="00C70444">
        <w:t>:2013</w:t>
      </w:r>
      <w:proofErr w:type="gramEnd"/>
      <w:r w:rsidR="00C70444">
        <w:t>}</w:t>
      </w:r>
      <w:r w:rsidR="00DB627F">
        <w:t>)</w:t>
      </w:r>
      <w:r w:rsidR="00D95A35">
        <w:t xml:space="preserve"> while we provided </w:t>
      </w:r>
      <w:r w:rsidR="00C86E95">
        <w:t>more complicated agent and crowd behaviors</w:t>
      </w:r>
      <w:r w:rsidR="00C70444">
        <w:t>.</w:t>
      </w:r>
      <w:r w:rsidR="00ED1C09">
        <w:t xml:space="preserve"> </w:t>
      </w:r>
      <w:r w:rsidR="00C70444">
        <w:t xml:space="preserve">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8"/>
        <w:gridCol w:w="1440"/>
        <w:gridCol w:w="3744"/>
        <w:gridCol w:w="2394"/>
      </w:tblGrid>
      <w:tr w:rsidR="005F0798" w:rsidRPr="005F0798" w14:paraId="348D0647" w14:textId="77777777" w:rsidTr="005F0798">
        <w:tc>
          <w:tcPr>
            <w:tcW w:w="1998" w:type="dxa"/>
          </w:tcPr>
          <w:p w14:paraId="656328CB" w14:textId="77777777" w:rsidR="005F0798" w:rsidRPr="005F0798" w:rsidRDefault="005F0798" w:rsidP="004D4D4A">
            <w:r w:rsidRPr="005F0798">
              <w:t>Scene</w:t>
            </w:r>
          </w:p>
        </w:tc>
        <w:tc>
          <w:tcPr>
            <w:tcW w:w="1440" w:type="dxa"/>
          </w:tcPr>
          <w:p w14:paraId="2820E1D1" w14:textId="77777777" w:rsidR="005F0798" w:rsidRPr="005F0798" w:rsidRDefault="005F0798" w:rsidP="004D4D4A">
            <w:r>
              <w:t># Agent</w:t>
            </w:r>
          </w:p>
        </w:tc>
        <w:tc>
          <w:tcPr>
            <w:tcW w:w="3744" w:type="dxa"/>
          </w:tcPr>
          <w:p w14:paraId="1083E240" w14:textId="77777777" w:rsidR="005F0798" w:rsidRPr="005F0798" w:rsidRDefault="005F0798" w:rsidP="004D4D4A">
            <w:r>
              <w:t>Modules</w:t>
            </w:r>
          </w:p>
        </w:tc>
        <w:tc>
          <w:tcPr>
            <w:tcW w:w="2394" w:type="dxa"/>
          </w:tcPr>
          <w:p w14:paraId="2E8B6421" w14:textId="77777777" w:rsidR="005F0798" w:rsidRPr="005F0798" w:rsidRDefault="005F0798" w:rsidP="004D4D4A">
            <w:proofErr w:type="gramStart"/>
            <w:r>
              <w:t>Time(</w:t>
            </w:r>
            <w:proofErr w:type="spellStart"/>
            <w:proofErr w:type="gramEnd"/>
            <w:r>
              <w:t>ms</w:t>
            </w:r>
            <w:proofErr w:type="spellEnd"/>
            <w:r>
              <w:t>)</w:t>
            </w:r>
          </w:p>
        </w:tc>
      </w:tr>
      <w:tr w:rsidR="005F0798" w:rsidRPr="005F0798" w14:paraId="4F4440F2" w14:textId="77777777" w:rsidTr="005F0798">
        <w:tc>
          <w:tcPr>
            <w:tcW w:w="1998" w:type="dxa"/>
          </w:tcPr>
          <w:p w14:paraId="2136A5CA" w14:textId="77777777" w:rsidR="005F0798" w:rsidRPr="005F0798" w:rsidRDefault="005F0798" w:rsidP="004D4D4A">
            <w:r>
              <w:t>Crossing</w:t>
            </w:r>
          </w:p>
        </w:tc>
        <w:tc>
          <w:tcPr>
            <w:tcW w:w="1440" w:type="dxa"/>
          </w:tcPr>
          <w:p w14:paraId="4883019C" w14:textId="77777777" w:rsidR="005F0798" w:rsidRPr="005F0798" w:rsidRDefault="005F0798" w:rsidP="004D4D4A">
            <w:r>
              <w:t>500</w:t>
            </w:r>
          </w:p>
        </w:tc>
        <w:tc>
          <w:tcPr>
            <w:tcW w:w="3744" w:type="dxa"/>
          </w:tcPr>
          <w:p w14:paraId="64E1A598" w14:textId="77777777" w:rsidR="005F0798" w:rsidRDefault="005F0798" w:rsidP="004D4D4A">
            <w:r>
              <w:t>Pure Agent-based (RVO)</w:t>
            </w:r>
          </w:p>
          <w:p w14:paraId="3F9AB5F3" w14:textId="77777777" w:rsidR="005F0798" w:rsidRDefault="005F0798" w:rsidP="004D4D4A">
            <w:r>
              <w:t>Pure Continuous</w:t>
            </w:r>
          </w:p>
          <w:p w14:paraId="2D42FD2D" w14:textId="77777777" w:rsidR="005F0798" w:rsidRPr="005F0798" w:rsidRDefault="005F0798" w:rsidP="004D4D4A">
            <w:r>
              <w:t>Hybrid</w:t>
            </w:r>
          </w:p>
        </w:tc>
        <w:tc>
          <w:tcPr>
            <w:tcW w:w="2394" w:type="dxa"/>
          </w:tcPr>
          <w:p w14:paraId="7DF76F46" w14:textId="77777777" w:rsidR="005F0798" w:rsidRDefault="00E43063" w:rsidP="004D4D4A">
            <w:r>
              <w:t>0.7~3.8</w:t>
            </w:r>
          </w:p>
          <w:p w14:paraId="1874DF05" w14:textId="77777777" w:rsidR="00E43063" w:rsidRDefault="00E43063" w:rsidP="004D4D4A">
            <w:r>
              <w:t>0.2~2.7</w:t>
            </w:r>
          </w:p>
          <w:p w14:paraId="569C8FC4" w14:textId="77777777" w:rsidR="00E43063" w:rsidRPr="005F0798" w:rsidRDefault="00E43063" w:rsidP="004D4D4A">
            <w:r>
              <w:t>1.1~6.9</w:t>
            </w:r>
          </w:p>
        </w:tc>
      </w:tr>
      <w:tr w:rsidR="005F0798" w:rsidRPr="005F0798" w14:paraId="50D336D6" w14:textId="77777777" w:rsidTr="005F0798">
        <w:tc>
          <w:tcPr>
            <w:tcW w:w="1998" w:type="dxa"/>
          </w:tcPr>
          <w:p w14:paraId="087C6F97" w14:textId="77777777" w:rsidR="005F0798" w:rsidRPr="005F0798" w:rsidRDefault="005F0798" w:rsidP="004D4D4A">
            <w:r>
              <w:t>4 Crossing</w:t>
            </w:r>
          </w:p>
        </w:tc>
        <w:tc>
          <w:tcPr>
            <w:tcW w:w="1440" w:type="dxa"/>
          </w:tcPr>
          <w:p w14:paraId="28D1A802" w14:textId="1E607FFE" w:rsidR="005F0798" w:rsidRPr="005F0798" w:rsidRDefault="005F0798" w:rsidP="004D4D4A">
            <w:r>
              <w:t>4</w:t>
            </w:r>
            <w:ins w:id="709" w:author="Rob Lindeman" w:date="2014-10-21T17:45:00Z">
              <w:r w:rsidR="00F6751D">
                <w:t>,</w:t>
              </w:r>
            </w:ins>
            <w:r>
              <w:t>000</w:t>
            </w:r>
          </w:p>
        </w:tc>
        <w:tc>
          <w:tcPr>
            <w:tcW w:w="3744" w:type="dxa"/>
          </w:tcPr>
          <w:p w14:paraId="0E271864" w14:textId="77777777" w:rsidR="005F0798" w:rsidRDefault="005F0798" w:rsidP="005F0798">
            <w:r>
              <w:t>Pure Agent-based (RVO)</w:t>
            </w:r>
          </w:p>
          <w:p w14:paraId="0CDF68A2" w14:textId="77777777" w:rsidR="005F0798" w:rsidRDefault="005F0798" w:rsidP="005F0798">
            <w:r>
              <w:t>Pure Continuous</w:t>
            </w:r>
          </w:p>
          <w:p w14:paraId="71BDBA15" w14:textId="77777777" w:rsidR="005F0798" w:rsidRPr="005F0798" w:rsidRDefault="005F0798" w:rsidP="005F0798">
            <w:r>
              <w:t>Hybrid</w:t>
            </w:r>
          </w:p>
        </w:tc>
        <w:tc>
          <w:tcPr>
            <w:tcW w:w="2394" w:type="dxa"/>
          </w:tcPr>
          <w:p w14:paraId="1698B06B" w14:textId="77777777" w:rsidR="005F0798" w:rsidRDefault="00E96BD9" w:rsidP="004D4D4A">
            <w:r>
              <w:t>6.6~22.1</w:t>
            </w:r>
          </w:p>
          <w:p w14:paraId="7AB4A4DA" w14:textId="77777777" w:rsidR="00E96BD9" w:rsidRDefault="00E96BD9" w:rsidP="004D4D4A">
            <w:r>
              <w:t>24.2~42.5</w:t>
            </w:r>
          </w:p>
          <w:p w14:paraId="7F2530EF" w14:textId="77777777" w:rsidR="00E96BD9" w:rsidRPr="005F0798" w:rsidRDefault="00E96BD9" w:rsidP="004D4D4A">
            <w:r>
              <w:t>37.4~49</w:t>
            </w:r>
          </w:p>
        </w:tc>
      </w:tr>
      <w:tr w:rsidR="005F0798" w:rsidRPr="005F0798" w14:paraId="3F09621B" w14:textId="77777777" w:rsidTr="005F0798">
        <w:tc>
          <w:tcPr>
            <w:tcW w:w="1998" w:type="dxa"/>
          </w:tcPr>
          <w:p w14:paraId="51EB8CE1" w14:textId="77777777" w:rsidR="005F0798" w:rsidRPr="005F0798" w:rsidRDefault="005F0798" w:rsidP="004D4D4A">
            <w:r>
              <w:t xml:space="preserve">4 </w:t>
            </w:r>
            <w:proofErr w:type="gramStart"/>
            <w:r>
              <w:t>Crossing  L</w:t>
            </w:r>
            <w:proofErr w:type="gramEnd"/>
          </w:p>
        </w:tc>
        <w:tc>
          <w:tcPr>
            <w:tcW w:w="1440" w:type="dxa"/>
          </w:tcPr>
          <w:p w14:paraId="5488651C" w14:textId="771B01CC" w:rsidR="005F0798" w:rsidRPr="005F0798" w:rsidRDefault="005F0798" w:rsidP="004D4D4A">
            <w:r>
              <w:t>10</w:t>
            </w:r>
            <w:ins w:id="710" w:author="Rob Lindeman" w:date="2014-10-21T17:45:00Z">
              <w:r w:rsidR="00F6751D">
                <w:t>,</w:t>
              </w:r>
            </w:ins>
            <w:r>
              <w:t>000</w:t>
            </w:r>
          </w:p>
        </w:tc>
        <w:tc>
          <w:tcPr>
            <w:tcW w:w="3744" w:type="dxa"/>
          </w:tcPr>
          <w:p w14:paraId="0F9BC70E" w14:textId="77777777" w:rsidR="005F0798" w:rsidRDefault="005F0798" w:rsidP="005F0798">
            <w:r>
              <w:t>Pure Agent-based (RVO)</w:t>
            </w:r>
          </w:p>
          <w:p w14:paraId="66301C6E" w14:textId="77777777" w:rsidR="005F0798" w:rsidRDefault="005F0798" w:rsidP="005F0798">
            <w:r>
              <w:t>Pure Continuous</w:t>
            </w:r>
          </w:p>
          <w:p w14:paraId="5EBF9894" w14:textId="77777777" w:rsidR="005F0798" w:rsidRPr="005F0798" w:rsidRDefault="005F0798" w:rsidP="005F0798">
            <w:r>
              <w:t>Hybrid</w:t>
            </w:r>
          </w:p>
        </w:tc>
        <w:tc>
          <w:tcPr>
            <w:tcW w:w="2394" w:type="dxa"/>
          </w:tcPr>
          <w:p w14:paraId="774D3FD4" w14:textId="77777777" w:rsidR="005F0798" w:rsidRDefault="00906CCD" w:rsidP="004D4D4A">
            <w:r>
              <w:t>60.7~373.4</w:t>
            </w:r>
          </w:p>
          <w:p w14:paraId="69968E97" w14:textId="77777777" w:rsidR="00906CCD" w:rsidRDefault="00906CCD" w:rsidP="00906CCD">
            <w:r>
              <w:t>36.6~61.5</w:t>
            </w:r>
          </w:p>
          <w:p w14:paraId="4FE92A52" w14:textId="77777777" w:rsidR="00906CCD" w:rsidRPr="005F0798" w:rsidRDefault="00906CCD" w:rsidP="00906CCD">
            <w:r>
              <w:t>107.3~379.5</w:t>
            </w:r>
          </w:p>
        </w:tc>
      </w:tr>
      <w:tr w:rsidR="005F0798" w:rsidRPr="005F0798" w14:paraId="2CC344DA" w14:textId="77777777" w:rsidTr="005F0798">
        <w:tc>
          <w:tcPr>
            <w:tcW w:w="1998" w:type="dxa"/>
          </w:tcPr>
          <w:p w14:paraId="6605893D" w14:textId="77777777" w:rsidR="005F0798" w:rsidRPr="005F0798" w:rsidRDefault="005F0798" w:rsidP="004D4D4A">
            <w:r>
              <w:t>4 Crossing XL</w:t>
            </w:r>
          </w:p>
        </w:tc>
        <w:tc>
          <w:tcPr>
            <w:tcW w:w="1440" w:type="dxa"/>
          </w:tcPr>
          <w:p w14:paraId="7D6EC46B" w14:textId="6220D6BC" w:rsidR="005F0798" w:rsidRPr="005F0798" w:rsidRDefault="005F0798" w:rsidP="004D4D4A">
            <w:r>
              <w:t>25</w:t>
            </w:r>
            <w:ins w:id="711" w:author="Rob Lindeman" w:date="2014-10-21T17:45:00Z">
              <w:r w:rsidR="00F6751D">
                <w:t>,</w:t>
              </w:r>
            </w:ins>
            <w:r>
              <w:t>000</w:t>
            </w:r>
          </w:p>
        </w:tc>
        <w:tc>
          <w:tcPr>
            <w:tcW w:w="3744" w:type="dxa"/>
          </w:tcPr>
          <w:p w14:paraId="1D724638" w14:textId="77777777" w:rsidR="005F0798" w:rsidRDefault="005F0798" w:rsidP="005F0798">
            <w:r>
              <w:t>Pure Agent-based (RVO)</w:t>
            </w:r>
          </w:p>
          <w:p w14:paraId="43FC83DF" w14:textId="77777777" w:rsidR="005F0798" w:rsidRDefault="005F0798" w:rsidP="005F0798">
            <w:r>
              <w:t>Pure Continuous</w:t>
            </w:r>
          </w:p>
          <w:p w14:paraId="495BDE53" w14:textId="77777777" w:rsidR="005F0798" w:rsidRPr="005F0798" w:rsidRDefault="005F0798" w:rsidP="005F0798">
            <w:r>
              <w:t>Hybrid</w:t>
            </w:r>
          </w:p>
        </w:tc>
        <w:tc>
          <w:tcPr>
            <w:tcW w:w="2394" w:type="dxa"/>
          </w:tcPr>
          <w:p w14:paraId="646CE799" w14:textId="77777777" w:rsidR="005F0798" w:rsidRDefault="00BF2301" w:rsidP="004D4D4A">
            <w:r>
              <w:t>243.7</w:t>
            </w:r>
            <w:r w:rsidR="00906CCD">
              <w:t>~436.1</w:t>
            </w:r>
          </w:p>
          <w:p w14:paraId="40FDC36E" w14:textId="77777777" w:rsidR="00BF2301" w:rsidRDefault="00AE6D3A" w:rsidP="004D4D4A">
            <w:r>
              <w:t>25.7~170</w:t>
            </w:r>
          </w:p>
          <w:p w14:paraId="623F2D8C" w14:textId="77777777" w:rsidR="00302304" w:rsidRPr="005F0798" w:rsidRDefault="00302304" w:rsidP="004D4D4A">
            <w:r>
              <w:t>143.7~480.3</w:t>
            </w:r>
          </w:p>
        </w:tc>
      </w:tr>
    </w:tbl>
    <w:p w14:paraId="5A3535BC" w14:textId="63DCE3A4" w:rsidR="007D06CF" w:rsidRPr="00E96BD9" w:rsidRDefault="00E96BD9" w:rsidP="001F2A5C">
      <w:pPr>
        <w:jc w:val="center"/>
      </w:pPr>
      <w:r w:rsidRPr="00E96BD9">
        <w:t>Table</w:t>
      </w:r>
      <w:r>
        <w:t xml:space="preserve"> 2. </w:t>
      </w:r>
      <w:proofErr w:type="gramStart"/>
      <w:r>
        <w:t>Performance of our methods in four scenes.</w:t>
      </w:r>
      <w:proofErr w:type="gramEnd"/>
      <w:r>
        <w:t xml:space="preserve"> </w:t>
      </w:r>
      <w:proofErr w:type="gramStart"/>
      <w:r>
        <w:t>We g</w:t>
      </w:r>
      <w:ins w:id="712" w:author="Rob Lindeman" w:date="2014-10-21T17:46:00Z">
        <w:r w:rsidR="00F6751D">
          <w:t>i</w:t>
        </w:r>
      </w:ins>
      <w:del w:id="713" w:author="Rob Lindeman" w:date="2014-10-21T17:46:00Z">
        <w:r w:rsidDel="00F6751D">
          <w:delText>a</w:delText>
        </w:r>
      </w:del>
      <w:r>
        <w:t>ve both minimum time and maximum time here.</w:t>
      </w:r>
      <w:proofErr w:type="gramEnd"/>
      <w:r>
        <w:t xml:space="preserve"> There are significant difference</w:t>
      </w:r>
      <w:ins w:id="714" w:author="Rob Lindeman" w:date="2014-10-21T17:46:00Z">
        <w:r w:rsidR="00F6751D">
          <w:t>s</w:t>
        </w:r>
      </w:ins>
      <w:r>
        <w:t xml:space="preserve"> between min and max time due to the rearrange</w:t>
      </w:r>
      <w:r w:rsidR="001237BE">
        <w:t xml:space="preserve"> </w:t>
      </w:r>
      <w:proofErr w:type="gramStart"/>
      <w:r w:rsidR="001237BE">
        <w:t>O(</w:t>
      </w:r>
      <w:proofErr w:type="spellStart"/>
      <w:proofErr w:type="gramEnd"/>
      <w:r w:rsidR="001237BE">
        <w:t>nlogn</w:t>
      </w:r>
      <w:proofErr w:type="spellEnd"/>
      <w:r w:rsidR="001237BE">
        <w:t>)</w:t>
      </w:r>
      <w:r>
        <w:t xml:space="preserve"> and contour extraction steps</w:t>
      </w:r>
      <w:r w:rsidR="007D4A5F">
        <w:t xml:space="preserve"> O(</w:t>
      </w:r>
      <w:proofErr w:type="spellStart"/>
      <w:r w:rsidR="007D4A5F">
        <w:t>nlogn</w:t>
      </w:r>
      <w:proofErr w:type="spellEnd"/>
      <w:r w:rsidR="007D4A5F">
        <w:t>)</w:t>
      </w:r>
      <w:r>
        <w:t>.</w:t>
      </w:r>
      <w:r w:rsidR="00906CCD">
        <w:t xml:space="preserve"> </w:t>
      </w:r>
      <w:proofErr w:type="gramStart"/>
      <w:ins w:id="715" w:author="Rob Lindeman" w:date="2014-10-21T17:46:00Z">
        <w:r w:rsidR="00F6751D">
          <w:t>A</w:t>
        </w:r>
      </w:ins>
      <w:proofErr w:type="gramEnd"/>
      <w:del w:id="716" w:author="Rob Lindeman" w:date="2014-10-21T17:46:00Z">
        <w:r w:rsidR="00906CCD" w:rsidDel="00F6751D">
          <w:delText>And a</w:delText>
        </w:r>
      </w:del>
      <w:r w:rsidR="00906CCD">
        <w:t xml:space="preserve">s the agent could </w:t>
      </w:r>
      <w:del w:id="717" w:author="Rob Lindeman" w:date="2014-10-21T17:47:00Z">
        <w:r w:rsidR="00906CCD" w:rsidDel="00F6751D">
          <w:delText xml:space="preserve">be </w:delText>
        </w:r>
      </w:del>
      <w:r w:rsidR="00906CCD">
        <w:t>either appl</w:t>
      </w:r>
      <w:ins w:id="718" w:author="Rob Lindeman" w:date="2014-10-21T17:47:00Z">
        <w:r w:rsidR="00F6751D">
          <w:t>y</w:t>
        </w:r>
      </w:ins>
      <w:del w:id="719" w:author="Rob Lindeman" w:date="2014-10-21T17:47:00Z">
        <w:r w:rsidR="00906CCD" w:rsidDel="00F6751D">
          <w:delText>ied</w:delText>
        </w:r>
      </w:del>
      <w:r w:rsidR="00906CCD">
        <w:t xml:space="preserve"> discrete or continuous algorithm</w:t>
      </w:r>
      <w:ins w:id="720" w:author="Rob Lindeman" w:date="2014-10-21T17:47:00Z">
        <w:r w:rsidR="00F6751D">
          <w:t>s</w:t>
        </w:r>
      </w:ins>
      <w:r w:rsidR="00906CCD">
        <w:t xml:space="preserve">, </w:t>
      </w:r>
      <w:del w:id="721" w:author="Rob Lindeman" w:date="2014-10-21T17:47:00Z">
        <w:r w:rsidR="00906CCD" w:rsidDel="00F6751D">
          <w:delText xml:space="preserve">thus, </w:delText>
        </w:r>
      </w:del>
      <w:r w:rsidR="00906CCD">
        <w:t>the time cost is not very stable during frames.</w:t>
      </w:r>
      <w:r w:rsidR="00707CAB">
        <w:t xml:space="preserve"> In all </w:t>
      </w:r>
      <w:del w:id="722" w:author="Rob Lindeman" w:date="2014-10-21T17:47:00Z">
        <w:r w:rsidR="00707CAB" w:rsidDel="00F6751D">
          <w:delText xml:space="preserve">the </w:delText>
        </w:r>
      </w:del>
      <w:r w:rsidR="00707CAB">
        <w:t>scene</w:t>
      </w:r>
      <w:ins w:id="723" w:author="Rob Lindeman" w:date="2014-10-21T17:47:00Z">
        <w:r w:rsidR="00F6751D">
          <w:t>s</w:t>
        </w:r>
      </w:ins>
      <w:r w:rsidR="00707CAB">
        <w:t>, the map is divided</w:t>
      </w:r>
      <w:r w:rsidR="005E7672">
        <w:t xml:space="preserve"> into cells sized 20</w:t>
      </w:r>
      <w:r w:rsidR="008A3AAD">
        <w:t xml:space="preserve"> units</w:t>
      </w:r>
      <w:r w:rsidR="00707CAB">
        <w:t xml:space="preserve">. </w:t>
      </w:r>
      <w:ins w:id="724" w:author="Rob Lindeman" w:date="2014-10-21T17:47:00Z">
        <w:r w:rsidR="00F6751D">
          <w:t>One</w:t>
        </w:r>
      </w:ins>
      <w:del w:id="725" w:author="Rob Lindeman" w:date="2014-10-21T17:47:00Z">
        <w:r w:rsidR="001D08A2" w:rsidDel="00F6751D">
          <w:delText>1</w:delText>
        </w:r>
      </w:del>
      <w:r w:rsidR="001D08A2">
        <w:t xml:space="preserve"> unit is close to the diameter of an agent.</w:t>
      </w:r>
    </w:p>
    <w:p w14:paraId="465B65A2" w14:textId="77777777" w:rsidR="001A0268" w:rsidRPr="004D4D4A" w:rsidRDefault="001A0268" w:rsidP="004D4D4A"/>
    <w:p w14:paraId="3B56C6C0" w14:textId="77777777" w:rsidR="00A1103F" w:rsidRDefault="005671E1" w:rsidP="00A1103F">
      <w:pPr>
        <w:pStyle w:val="Heading2"/>
      </w:pPr>
      <w:r>
        <w:t>Heterogeneous dense crowd experiment</w:t>
      </w:r>
    </w:p>
    <w:p w14:paraId="0B1397DC" w14:textId="1A8B80AB" w:rsidR="00BF56DA" w:rsidRDefault="00743E4B" w:rsidP="00BF56DA">
      <w:r>
        <w:t>We compared different crowd behavior</w:t>
      </w:r>
      <w:ins w:id="726" w:author="Rob Lindeman" w:date="2014-10-21T17:47:00Z">
        <w:r w:rsidR="00693041">
          <w:t>s</w:t>
        </w:r>
      </w:ins>
      <w:r>
        <w:t xml:space="preserve"> in heterogeneous and homogeneous crowds.</w:t>
      </w:r>
      <w:r w:rsidR="002E121B">
        <w:t xml:space="preserve"> In our experiment,</w:t>
      </w:r>
      <w:r w:rsidR="008C3C45">
        <w:t xml:space="preserve"> shown in Figure X,</w:t>
      </w:r>
      <w:r w:rsidR="002E121B">
        <w:t xml:space="preserve"> we de</w:t>
      </w:r>
      <w:ins w:id="727" w:author="Rob Lindeman" w:date="2014-10-21T17:48:00Z">
        <w:r w:rsidR="00DE4BF2">
          <w:t>fi</w:t>
        </w:r>
      </w:ins>
      <w:del w:id="728" w:author="Rob Lindeman" w:date="2014-10-21T17:48:00Z">
        <w:r w:rsidR="002E121B" w:rsidDel="00DE4BF2">
          <w:delText>sig</w:delText>
        </w:r>
      </w:del>
      <w:proofErr w:type="gramStart"/>
      <w:r w:rsidR="002E121B">
        <w:t>ned</w:t>
      </w:r>
      <w:proofErr w:type="gramEnd"/>
      <w:r w:rsidR="002E121B">
        <w:t xml:space="preserve"> two groups: the experiment</w:t>
      </w:r>
      <w:del w:id="729" w:author="Rob Lindeman" w:date="2014-10-21T17:48:00Z">
        <w:r w:rsidR="002E121B" w:rsidDel="00DE4BF2">
          <w:delText>al</w:delText>
        </w:r>
      </w:del>
      <w:r w:rsidR="002E121B">
        <w:t xml:space="preserve"> group and </w:t>
      </w:r>
      <w:ins w:id="730" w:author="Rob Lindeman" w:date="2014-10-21T17:48:00Z">
        <w:r w:rsidR="00DE4BF2">
          <w:t xml:space="preserve">the </w:t>
        </w:r>
      </w:ins>
      <w:r w:rsidR="008C3C45">
        <w:t>control</w:t>
      </w:r>
      <w:r w:rsidR="002E121B">
        <w:t xml:space="preserve"> group. </w:t>
      </w:r>
      <w:r w:rsidR="008C3C45">
        <w:t>In the experiment group</w:t>
      </w:r>
      <w:r w:rsidR="00C8271E">
        <w:t xml:space="preserve">, there </w:t>
      </w:r>
      <w:del w:id="731" w:author="Rob Lindeman" w:date="2014-10-21T17:48:00Z">
        <w:r w:rsidR="00C8271E" w:rsidDel="00DE4BF2">
          <w:delText xml:space="preserve">are </w:delText>
        </w:r>
      </w:del>
      <w:ins w:id="732" w:author="Rob Lindeman" w:date="2014-10-21T17:48:00Z">
        <w:r w:rsidR="00DE4BF2">
          <w:t xml:space="preserve">were </w:t>
        </w:r>
      </w:ins>
      <w:r w:rsidR="00C8271E">
        <w:t>two groups of agents with different personal traits. Thus the group traits w</w:t>
      </w:r>
      <w:ins w:id="733" w:author="Rob Lindeman" w:date="2014-10-21T17:48:00Z">
        <w:r w:rsidR="00DE4BF2">
          <w:t>ere</w:t>
        </w:r>
      </w:ins>
      <w:del w:id="734" w:author="Rob Lindeman" w:date="2014-10-21T17:48:00Z">
        <w:r w:rsidR="00C8271E" w:rsidDel="00DE4BF2">
          <w:delText>ill be</w:delText>
        </w:r>
      </w:del>
      <w:r w:rsidR="00C8271E">
        <w:t xml:space="preserve"> different. </w:t>
      </w:r>
      <w:r w:rsidR="003551C9">
        <w:t xml:space="preserve">Red agents </w:t>
      </w:r>
      <w:ins w:id="735" w:author="Rob Lindeman" w:date="2014-10-21T17:48:00Z">
        <w:r w:rsidR="00DE4BF2">
          <w:t>we</w:t>
        </w:r>
      </w:ins>
      <w:del w:id="736" w:author="Rob Lindeman" w:date="2014-10-21T17:48:00Z">
        <w:r w:rsidR="003551C9" w:rsidDel="00DE4BF2">
          <w:delText>a</w:delText>
        </w:r>
      </w:del>
      <w:r w:rsidR="003551C9">
        <w:t>re</w:t>
      </w:r>
      <w:r w:rsidR="00C8271E">
        <w:t xml:space="preserve"> set </w:t>
      </w:r>
      <w:ins w:id="737" w:author="Rob Lindeman" w:date="2014-10-21T17:48:00Z">
        <w:r w:rsidR="00DE4BF2">
          <w:t xml:space="preserve">to be </w:t>
        </w:r>
      </w:ins>
      <w:r w:rsidR="00C8271E">
        <w:t xml:space="preserve">more aggressive, </w:t>
      </w:r>
      <w:del w:id="738" w:author="Rob Lindeman" w:date="2014-10-21T17:49:00Z">
        <w:r w:rsidR="00C8271E" w:rsidDel="00DE4BF2">
          <w:delText xml:space="preserve">which </w:delText>
        </w:r>
      </w:del>
      <w:r w:rsidR="00C8271E">
        <w:t>mean</w:t>
      </w:r>
      <w:ins w:id="739" w:author="Rob Lindeman" w:date="2014-10-21T17:49:00Z">
        <w:r w:rsidR="00DE4BF2">
          <w:t>ing</w:t>
        </w:r>
      </w:ins>
      <w:del w:id="740" w:author="Rob Lindeman" w:date="2014-10-21T17:49:00Z">
        <w:r w:rsidR="00C8271E" w:rsidDel="00DE4BF2">
          <w:delText>s</w:delText>
        </w:r>
      </w:del>
      <w:r w:rsidR="00C8271E">
        <w:t xml:space="preserve"> </w:t>
      </w:r>
      <w:r w:rsidR="001C0D25">
        <w:t>higher</w:t>
      </w:r>
      <w:r w:rsidR="00C8271E">
        <w:t xml:space="preserve"> extr</w:t>
      </w:r>
      <w:ins w:id="741" w:author="Rob Lindeman" w:date="2014-10-21T17:49:00Z">
        <w:r w:rsidR="00DE4BF2">
          <w:t xml:space="preserve">overted </w:t>
        </w:r>
      </w:ins>
      <w:del w:id="742" w:author="Rob Lindeman" w:date="2014-10-21T17:49:00Z">
        <w:r w:rsidR="00C8271E" w:rsidDel="00DE4BF2">
          <w:delText xml:space="preserve">aversion </w:delText>
        </w:r>
      </w:del>
      <w:r w:rsidR="00C8271E">
        <w:t xml:space="preserve">and </w:t>
      </w:r>
      <w:r w:rsidR="006F127D">
        <w:t>lower careful</w:t>
      </w:r>
      <w:r w:rsidR="005C094D">
        <w:t>n</w:t>
      </w:r>
      <w:r w:rsidR="00C8271E">
        <w:t>ess</w:t>
      </w:r>
      <w:ins w:id="743" w:author="Rob Lindeman" w:date="2014-10-21T17:49:00Z">
        <w:r w:rsidR="00DE4BF2">
          <w:t xml:space="preserve"> values</w:t>
        </w:r>
      </w:ins>
      <w:r w:rsidR="00CC49CE">
        <w:t xml:space="preserve">. </w:t>
      </w:r>
      <w:r w:rsidR="00497814">
        <w:t>Green agents</w:t>
      </w:r>
      <w:ins w:id="744" w:author="Rob Lindeman" w:date="2014-10-21T17:49:00Z">
        <w:r w:rsidR="00DE4BF2">
          <w:t xml:space="preserve"> were</w:t>
        </w:r>
      </w:ins>
      <w:del w:id="745" w:author="Rob Lindeman" w:date="2014-10-21T17:49:00Z">
        <w:r w:rsidR="00497814" w:rsidDel="00DE4BF2">
          <w:delText>, is</w:delText>
        </w:r>
      </w:del>
      <w:r w:rsidR="00497814">
        <w:t xml:space="preserve"> relatively more shy and assigned lower extr</w:t>
      </w:r>
      <w:ins w:id="746" w:author="Rob Lindeman" w:date="2014-10-21T17:49:00Z">
        <w:r w:rsidR="00DE4BF2">
          <w:t>overted</w:t>
        </w:r>
      </w:ins>
      <w:del w:id="747" w:author="Rob Lindeman" w:date="2014-10-21T17:49:00Z">
        <w:r w:rsidR="00497814" w:rsidDel="00DE4BF2">
          <w:delText>aversion</w:delText>
        </w:r>
      </w:del>
      <w:r w:rsidR="00497814">
        <w:t xml:space="preserve"> and higher carefulness personal traits. </w:t>
      </w:r>
      <w:r w:rsidR="00526EA9">
        <w:t>So</w:t>
      </w:r>
      <w:del w:id="748" w:author="Rob Lindeman" w:date="2014-10-21T17:50:00Z">
        <w:r w:rsidR="00526EA9" w:rsidDel="002D522F">
          <w:delText>,</w:delText>
        </w:r>
      </w:del>
      <w:r w:rsidR="00526EA9">
        <w:t xml:space="preserve"> the red group </w:t>
      </w:r>
      <w:proofErr w:type="gramStart"/>
      <w:ins w:id="749" w:author="Rob Lindeman" w:date="2014-10-21T17:50:00Z">
        <w:r w:rsidR="002D522F">
          <w:t>wa</w:t>
        </w:r>
      </w:ins>
      <w:proofErr w:type="gramEnd"/>
      <w:del w:id="750" w:author="Rob Lindeman" w:date="2014-10-21T17:50:00Z">
        <w:r w:rsidR="00526EA9" w:rsidDel="002D522F">
          <w:delText>i</w:delText>
        </w:r>
      </w:del>
      <w:r w:rsidR="00526EA9">
        <w:t>s relatively more aggressive th</w:t>
      </w:r>
      <w:ins w:id="751" w:author="Rob Lindeman" w:date="2014-10-21T17:50:00Z">
        <w:r w:rsidR="002D522F">
          <w:t>a</w:t>
        </w:r>
      </w:ins>
      <w:del w:id="752" w:author="Rob Lindeman" w:date="2014-10-21T17:50:00Z">
        <w:r w:rsidR="00526EA9" w:rsidDel="002D522F">
          <w:delText>e</w:delText>
        </w:r>
      </w:del>
      <w:r w:rsidR="00526EA9">
        <w:t xml:space="preserve">n the </w:t>
      </w:r>
      <w:ins w:id="753" w:author="Rob Lindeman" w:date="2014-10-21T17:50:00Z">
        <w:r w:rsidR="002D522F">
          <w:t>green</w:t>
        </w:r>
      </w:ins>
      <w:del w:id="754" w:author="Rob Lindeman" w:date="2014-10-21T17:50:00Z">
        <w:r w:rsidR="00526EA9" w:rsidDel="002D522F">
          <w:delText>right</w:delText>
        </w:r>
      </w:del>
      <w:r w:rsidR="00526EA9">
        <w:t xml:space="preserve"> group.</w:t>
      </w:r>
      <w:r w:rsidR="006361A5">
        <w:t xml:space="preserve"> In the control group, all the agents in red and green share the </w:t>
      </w:r>
      <w:r w:rsidR="006361A5">
        <w:lastRenderedPageBreak/>
        <w:t xml:space="preserve">same personal traits. </w:t>
      </w:r>
      <w:r w:rsidR="00EC75FF">
        <w:t xml:space="preserve">In Figure X, the left side is </w:t>
      </w:r>
      <w:ins w:id="755" w:author="Rob Lindeman" w:date="2014-10-21T17:50:00Z">
        <w:r w:rsidR="002D522F">
          <w:t xml:space="preserve">the </w:t>
        </w:r>
      </w:ins>
      <w:r w:rsidR="00EC75FF">
        <w:t>experiment</w:t>
      </w:r>
      <w:del w:id="756" w:author="Rob Lindeman" w:date="2014-10-21T17:50:00Z">
        <w:r w:rsidR="00EC75FF" w:rsidDel="002D522F">
          <w:delText>al</w:delText>
        </w:r>
      </w:del>
      <w:r w:rsidR="00EC75FF">
        <w:t xml:space="preserve"> group while the right side is the control group. From top to bottom, </w:t>
      </w:r>
      <w:r w:rsidR="00914F9B">
        <w:t>the first row is the original position of the two groups</w:t>
      </w:r>
      <w:r w:rsidR="00C03DF1">
        <w:t>, which is the same for both e</w:t>
      </w:r>
      <w:r w:rsidR="007A3588">
        <w:t>xperiment</w:t>
      </w:r>
      <w:del w:id="757" w:author="Rob Lindeman" w:date="2014-10-21T17:50:00Z">
        <w:r w:rsidR="007A3588" w:rsidDel="002D522F">
          <w:delText>al</w:delText>
        </w:r>
      </w:del>
      <w:r w:rsidR="007A3588">
        <w:t xml:space="preserve"> and control groups</w:t>
      </w:r>
      <w:r w:rsidR="00813712">
        <w:t xml:space="preserve">. </w:t>
      </w:r>
      <w:ins w:id="758" w:author="Rob Lindeman" w:date="2014-10-21T17:51:00Z">
        <w:r w:rsidR="002D522F">
          <w:t>T</w:t>
        </w:r>
      </w:ins>
      <w:del w:id="759" w:author="Rob Lindeman" w:date="2014-10-21T17:51:00Z">
        <w:r w:rsidR="00813712" w:rsidDel="002D522F">
          <w:delText>T</w:delText>
        </w:r>
        <w:r w:rsidR="00EE68B1" w:rsidDel="002D522F">
          <w:delText>hen t</w:delText>
        </w:r>
      </w:del>
      <w:r w:rsidR="00EE68B1">
        <w:t xml:space="preserve">he second row is a later frame. </w:t>
      </w:r>
      <w:r w:rsidR="000D2DF9">
        <w:t>In the experiment</w:t>
      </w:r>
      <w:del w:id="760" w:author="Rob Lindeman" w:date="2014-10-21T17:51:00Z">
        <w:r w:rsidR="000D2DF9" w:rsidDel="002D522F">
          <w:delText>al</w:delText>
        </w:r>
      </w:del>
      <w:r w:rsidR="000D2DF9">
        <w:t xml:space="preserve"> group, some of agents from the red group “invade” into green group while few green agents</w:t>
      </w:r>
      <w:r w:rsidR="00E13048">
        <w:t xml:space="preserve"> </w:t>
      </w:r>
      <w:del w:id="761" w:author="Rob Lindeman" w:date="2014-10-21T17:51:00Z">
        <w:r w:rsidR="00E13048" w:rsidDel="002D522F">
          <w:delText>are exchanged</w:delText>
        </w:r>
      </w:del>
      <w:ins w:id="762" w:author="Rob Lindeman" w:date="2014-10-21T17:51:00Z">
        <w:r w:rsidR="002D522F">
          <w:t>venture into</w:t>
        </w:r>
      </w:ins>
      <w:del w:id="763" w:author="Rob Lindeman" w:date="2014-10-21T17:51:00Z">
        <w:r w:rsidR="00E13048" w:rsidDel="002D522F">
          <w:delText xml:space="preserve"> to</w:delText>
        </w:r>
      </w:del>
      <w:r w:rsidR="00E13048">
        <w:t xml:space="preserve"> the red group</w:t>
      </w:r>
      <w:ins w:id="764" w:author="Rob Lindeman" w:date="2014-10-21T17:51:00Z">
        <w:r w:rsidR="002D522F">
          <w:t>.</w:t>
        </w:r>
      </w:ins>
      <w:del w:id="765" w:author="Rob Lindeman" w:date="2014-10-21T17:51:00Z">
        <w:r w:rsidR="00E13048" w:rsidDel="002D522F">
          <w:delText>;</w:delText>
        </w:r>
      </w:del>
      <w:r w:rsidR="00E13048">
        <w:t xml:space="preserve"> </w:t>
      </w:r>
      <w:ins w:id="766" w:author="Rob Lindeman" w:date="2014-10-21T17:52:00Z">
        <w:r w:rsidR="002D522F">
          <w:t>I</w:t>
        </w:r>
      </w:ins>
      <w:del w:id="767" w:author="Rob Lindeman" w:date="2014-10-21T17:52:00Z">
        <w:r w:rsidR="00813712" w:rsidDel="002D522F">
          <w:delText>i</w:delText>
        </w:r>
      </w:del>
      <w:r w:rsidR="00813712">
        <w:t>n the control group, both</w:t>
      </w:r>
      <w:r w:rsidR="004052C4">
        <w:t xml:space="preserve"> groups are exchanging agents along</w:t>
      </w:r>
      <w:r w:rsidR="00813712">
        <w:t xml:space="preserve"> the middle line. </w:t>
      </w:r>
      <w:r w:rsidR="006A46E2">
        <w:t>T</w:t>
      </w:r>
      <w:r w:rsidR="00813712">
        <w:t>he third row is</w:t>
      </w:r>
      <w:r w:rsidR="006A46E2">
        <w:t xml:space="preserve"> even</w:t>
      </w:r>
      <w:r w:rsidR="00813712">
        <w:t xml:space="preserve"> </w:t>
      </w:r>
      <w:r w:rsidR="006A46E2">
        <w:t>later</w:t>
      </w:r>
      <w:ins w:id="768" w:author="Rob Lindeman" w:date="2014-10-21T17:52:00Z">
        <w:r w:rsidR="002D522F">
          <w:t>, and</w:t>
        </w:r>
      </w:ins>
      <w:del w:id="769" w:author="Rob Lindeman" w:date="2014-10-21T17:52:00Z">
        <w:r w:rsidR="006A46E2" w:rsidDel="002D522F">
          <w:delText xml:space="preserve"> then the second row. </w:delText>
        </w:r>
        <w:r w:rsidR="00DA16E6" w:rsidDel="002D522F">
          <w:delText>In</w:delText>
        </w:r>
      </w:del>
      <w:r w:rsidR="00DA16E6">
        <w:t xml:space="preserve"> </w:t>
      </w:r>
      <w:ins w:id="770" w:author="Rob Lindeman" w:date="2014-10-21T17:52:00Z">
        <w:r w:rsidR="002D522F">
          <w:t xml:space="preserve">in </w:t>
        </w:r>
      </w:ins>
      <w:r w:rsidR="00DA16E6">
        <w:t>the experiment</w:t>
      </w:r>
      <w:del w:id="771" w:author="Rob Lindeman" w:date="2014-10-21T17:52:00Z">
        <w:r w:rsidR="00DA16E6" w:rsidDel="002D522F">
          <w:delText>al</w:delText>
        </w:r>
      </w:del>
      <w:r w:rsidR="00DA16E6">
        <w:t xml:space="preserve"> group, the red group is obviously in </w:t>
      </w:r>
      <w:ins w:id="772" w:author="Rob Lindeman" w:date="2014-10-21T17:53:00Z">
        <w:r w:rsidR="002D522F">
          <w:t xml:space="preserve">a </w:t>
        </w:r>
      </w:ins>
      <w:r w:rsidR="00DA16E6">
        <w:t>domina</w:t>
      </w:r>
      <w:ins w:id="773" w:author="Rob Lindeman" w:date="2014-10-21T17:53:00Z">
        <w:r w:rsidR="002D522F">
          <w:t>n</w:t>
        </w:r>
      </w:ins>
      <w:r w:rsidR="00DA16E6">
        <w:t>t</w:t>
      </w:r>
      <w:del w:id="774" w:author="Rob Lindeman" w:date="2014-10-21T17:53:00Z">
        <w:r w:rsidR="00DA16E6" w:rsidDel="002D522F">
          <w:delText>e</w:delText>
        </w:r>
      </w:del>
      <w:r w:rsidR="00DA16E6">
        <w:t xml:space="preserve"> position</w:t>
      </w:r>
      <w:del w:id="775" w:author="Rob Lindeman" w:date="2014-10-21T17:53:00Z">
        <w:r w:rsidR="00DA16E6" w:rsidDel="002D522F">
          <w:delText xml:space="preserve"> in this “game”</w:delText>
        </w:r>
      </w:del>
      <w:ins w:id="776" w:author="Rob Lindeman" w:date="2014-10-21T17:53:00Z">
        <w:r w:rsidR="002D522F">
          <w:t>. I</w:t>
        </w:r>
      </w:ins>
      <w:del w:id="777" w:author="Rob Lindeman" w:date="2014-10-21T17:53:00Z">
        <w:r w:rsidR="00DA16E6" w:rsidDel="002D522F">
          <w:delText>;</w:delText>
        </w:r>
        <w:r w:rsidR="00E44291" w:rsidDel="002D522F">
          <w:delText xml:space="preserve"> i</w:delText>
        </w:r>
      </w:del>
      <w:r w:rsidR="00E44291">
        <w:t>n the control group, there are no noticeable sign</w:t>
      </w:r>
      <w:ins w:id="778" w:author="Rob Lindeman" w:date="2014-10-21T17:53:00Z">
        <w:r w:rsidR="002D522F">
          <w:t>s</w:t>
        </w:r>
      </w:ins>
      <w:r w:rsidR="00E44291">
        <w:t xml:space="preserve"> showing which group is more dominant.</w:t>
      </w:r>
    </w:p>
    <w:tbl>
      <w:tblPr>
        <w:tblStyle w:val="TableGrid"/>
        <w:tblW w:w="0" w:type="auto"/>
        <w:jc w:val="center"/>
        <w:tblInd w:w="2180" w:type="dxa"/>
        <w:tblLook w:val="04A0" w:firstRow="1" w:lastRow="0" w:firstColumn="1" w:lastColumn="0" w:noHBand="0" w:noVBand="1"/>
      </w:tblPr>
      <w:tblGrid>
        <w:gridCol w:w="3291"/>
        <w:gridCol w:w="3306"/>
      </w:tblGrid>
      <w:tr w:rsidR="00615D69" w14:paraId="5F78E354" w14:textId="77777777" w:rsidTr="00615D69">
        <w:trPr>
          <w:jc w:val="center"/>
        </w:trPr>
        <w:tc>
          <w:tcPr>
            <w:tcW w:w="6161" w:type="dxa"/>
            <w:gridSpan w:val="2"/>
          </w:tcPr>
          <w:p w14:paraId="09B579D0" w14:textId="77777777" w:rsidR="00615D69" w:rsidRDefault="00615D69" w:rsidP="00615D69">
            <w:pPr>
              <w:jc w:val="center"/>
            </w:pPr>
            <w:r>
              <w:rPr>
                <w:noProof/>
                <w:lang w:eastAsia="en-US"/>
              </w:rPr>
              <w:drawing>
                <wp:inline distT="0" distB="0" distL="0" distR="0" wp14:anchorId="59B4C2C3" wp14:editId="06A0A87B">
                  <wp:extent cx="3642970" cy="1345997"/>
                  <wp:effectExtent l="0" t="0" r="0" b="6985"/>
                  <wp:docPr id="4" name="Picture 4" descr="C:\Users\jason\Pictures\inner_grou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jason\Pictures\inner_group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9" t="3201" r="199" b="47710"/>
                          <a:stretch/>
                        </pic:blipFill>
                        <pic:spPr bwMode="auto">
                          <a:xfrm>
                            <a:off x="0" y="0"/>
                            <a:ext cx="3644632" cy="1346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0EDE75" w14:textId="77777777" w:rsidR="00623F73" w:rsidRDefault="00623F73" w:rsidP="00615D69">
            <w:pPr>
              <w:jc w:val="center"/>
            </w:pPr>
            <w:r>
              <w:t>(a)</w:t>
            </w:r>
          </w:p>
        </w:tc>
      </w:tr>
      <w:tr w:rsidR="00615D69" w14:paraId="710432B0" w14:textId="77777777" w:rsidTr="00615D69">
        <w:trPr>
          <w:jc w:val="center"/>
        </w:trPr>
        <w:tc>
          <w:tcPr>
            <w:tcW w:w="2855" w:type="dxa"/>
          </w:tcPr>
          <w:p w14:paraId="3BB5E987" w14:textId="77777777" w:rsidR="00615D69" w:rsidRDefault="00EE68B1" w:rsidP="00615D69">
            <w:pPr>
              <w:jc w:val="center"/>
            </w:pPr>
            <w:r>
              <w:rPr>
                <w:noProof/>
                <w:lang w:eastAsia="en-US"/>
              </w:rPr>
              <w:drawing>
                <wp:inline distT="0" distB="0" distL="0" distR="0" wp14:anchorId="5C6C30E7" wp14:editId="3D9CECED">
                  <wp:extent cx="1953159" cy="1316736"/>
                  <wp:effectExtent l="0" t="0" r="0" b="0"/>
                  <wp:docPr id="5" name="Picture 5" descr="C:\Users\jason\Pictures\inner_group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jason\Pictures\inner_group_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080" t="17600" r="22341" b="34400"/>
                          <a:stretch/>
                        </pic:blipFill>
                        <pic:spPr bwMode="auto">
                          <a:xfrm>
                            <a:off x="0" y="0"/>
                            <a:ext cx="1953158" cy="1316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CCBBFB" w14:textId="77777777" w:rsidR="004C554C" w:rsidRDefault="004C554C" w:rsidP="00615D69">
            <w:pPr>
              <w:jc w:val="center"/>
            </w:pPr>
            <w:r>
              <w:t>(b)</w:t>
            </w:r>
          </w:p>
        </w:tc>
        <w:tc>
          <w:tcPr>
            <w:tcW w:w="3306" w:type="dxa"/>
          </w:tcPr>
          <w:p w14:paraId="65546126" w14:textId="77777777" w:rsidR="00615D69" w:rsidRDefault="00EE68B1" w:rsidP="00615D69">
            <w:pPr>
              <w:jc w:val="center"/>
            </w:pPr>
            <w:r>
              <w:rPr>
                <w:noProof/>
                <w:lang w:eastAsia="en-US"/>
              </w:rPr>
              <w:drawing>
                <wp:inline distT="0" distB="0" distL="0" distR="0" wp14:anchorId="483A263A" wp14:editId="79D948A6">
                  <wp:extent cx="1931213" cy="1309420"/>
                  <wp:effectExtent l="0" t="0" r="0" b="5080"/>
                  <wp:docPr id="7" name="Picture 7" descr="C:\Users\jason\Pictures\inner_group_samepc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jason\Pictures\inner_group_samepc_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010" t="18133" r="23168" b="34133"/>
                          <a:stretch/>
                        </pic:blipFill>
                        <pic:spPr bwMode="auto">
                          <a:xfrm>
                            <a:off x="0" y="0"/>
                            <a:ext cx="1931214" cy="1309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1FEE41" w14:textId="77777777" w:rsidR="001852D9" w:rsidRDefault="00F462ED" w:rsidP="00615D69">
            <w:pPr>
              <w:jc w:val="center"/>
            </w:pPr>
            <w:r>
              <w:t>(c)</w:t>
            </w:r>
          </w:p>
        </w:tc>
      </w:tr>
      <w:tr w:rsidR="00615D69" w14:paraId="22AF8DD8" w14:textId="77777777" w:rsidTr="00615D69">
        <w:trPr>
          <w:jc w:val="center"/>
        </w:trPr>
        <w:tc>
          <w:tcPr>
            <w:tcW w:w="2855" w:type="dxa"/>
          </w:tcPr>
          <w:p w14:paraId="49198C8A" w14:textId="77777777" w:rsidR="00615D69" w:rsidRDefault="00615D69" w:rsidP="00615D69">
            <w:pPr>
              <w:jc w:val="center"/>
            </w:pPr>
            <w:r>
              <w:rPr>
                <w:noProof/>
                <w:lang w:eastAsia="en-US"/>
              </w:rPr>
              <w:drawing>
                <wp:inline distT="0" distB="0" distL="0" distR="0" wp14:anchorId="1FC4F062" wp14:editId="61469E9D">
                  <wp:extent cx="1931213" cy="1382573"/>
                  <wp:effectExtent l="0" t="0" r="0" b="8255"/>
                  <wp:docPr id="6" name="Picture 6" descr="C:\Users\jason\Pictures\inner_group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jason\Pictures\inner_group_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032" t="31558" r="21396" b="17368"/>
                          <a:stretch/>
                        </pic:blipFill>
                        <pic:spPr bwMode="auto">
                          <a:xfrm>
                            <a:off x="0" y="0"/>
                            <a:ext cx="1955593" cy="14000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3154AF" w14:textId="77777777" w:rsidR="00F462ED" w:rsidRDefault="00F462ED" w:rsidP="00615D69">
            <w:pPr>
              <w:jc w:val="center"/>
            </w:pPr>
            <w:r>
              <w:t>(d)</w:t>
            </w:r>
          </w:p>
        </w:tc>
        <w:tc>
          <w:tcPr>
            <w:tcW w:w="3306" w:type="dxa"/>
          </w:tcPr>
          <w:p w14:paraId="238AB383" w14:textId="77777777" w:rsidR="00615D69" w:rsidRDefault="00615D69" w:rsidP="00615D69">
            <w:pPr>
              <w:jc w:val="center"/>
            </w:pPr>
            <w:r>
              <w:rPr>
                <w:noProof/>
                <w:lang w:eastAsia="en-US"/>
              </w:rPr>
              <w:drawing>
                <wp:inline distT="0" distB="0" distL="0" distR="0" wp14:anchorId="6D3FE405" wp14:editId="471B7EBD">
                  <wp:extent cx="1953159" cy="1382573"/>
                  <wp:effectExtent l="0" t="0" r="9525" b="8255"/>
                  <wp:docPr id="2" name="Picture 2" descr="C:\Users\jason\Pictures\inner_group_samepc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jason\Pictures\inner_group_samepc_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314" t="29600" r="21466" b="20000"/>
                          <a:stretch/>
                        </pic:blipFill>
                        <pic:spPr bwMode="auto">
                          <a:xfrm>
                            <a:off x="0" y="0"/>
                            <a:ext cx="1953162" cy="138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157ED6" w14:textId="77777777" w:rsidR="00F462ED" w:rsidRDefault="00F462ED" w:rsidP="00615D69">
            <w:pPr>
              <w:jc w:val="center"/>
            </w:pPr>
            <w:r>
              <w:t>(e)</w:t>
            </w:r>
          </w:p>
        </w:tc>
      </w:tr>
    </w:tbl>
    <w:p w14:paraId="43E1507D" w14:textId="0E37EF47" w:rsidR="00615D69" w:rsidRDefault="00B21F6A" w:rsidP="00B21F6A">
      <w:pPr>
        <w:jc w:val="center"/>
      </w:pPr>
      <w:commentRangeStart w:id="779"/>
      <w:r>
        <w:t>Figure X</w:t>
      </w:r>
      <w:commentRangeEnd w:id="779"/>
      <w:r w:rsidR="00F949C6">
        <w:rPr>
          <w:rStyle w:val="CommentReference"/>
        </w:rPr>
        <w:commentReference w:id="779"/>
      </w:r>
      <w:r>
        <w:t>.</w:t>
      </w:r>
      <w:r w:rsidR="00EE68B1" w:rsidRPr="00EE68B1">
        <w:rPr>
          <w:noProof/>
        </w:rPr>
        <w:t xml:space="preserve"> </w:t>
      </w:r>
      <w:proofErr w:type="gramStart"/>
      <w:r w:rsidR="00F82A56">
        <w:rPr>
          <w:noProof/>
        </w:rPr>
        <w:t xml:space="preserve">Heterogeneous Dense Crowd </w:t>
      </w:r>
      <w:ins w:id="780" w:author="Rob Lindeman" w:date="2014-10-21T17:53:00Z">
        <w:r w:rsidR="002D522F">
          <w:rPr>
            <w:noProof/>
          </w:rPr>
          <w:t>vs.</w:t>
        </w:r>
      </w:ins>
      <w:del w:id="781" w:author="Rob Lindeman" w:date="2014-10-21T17:53:00Z">
        <w:r w:rsidR="00F82A56" w:rsidDel="002D522F">
          <w:rPr>
            <w:noProof/>
          </w:rPr>
          <w:delText>VS</w:delText>
        </w:r>
      </w:del>
      <w:r w:rsidR="00F82A56">
        <w:rPr>
          <w:noProof/>
        </w:rPr>
        <w:t xml:space="preserve"> Homogeneous Dense Crowd.</w:t>
      </w:r>
      <w:proofErr w:type="gramEnd"/>
      <w:r w:rsidR="00F82A56">
        <w:rPr>
          <w:noProof/>
        </w:rPr>
        <w:t xml:space="preserve"> </w:t>
      </w:r>
      <w:r w:rsidR="00B86328">
        <w:rPr>
          <w:noProof/>
        </w:rPr>
        <w:t>(a) is the original position for both crowds</w:t>
      </w:r>
      <w:ins w:id="782" w:author="Rob Lindeman" w:date="2014-10-21T17:53:00Z">
        <w:r w:rsidR="002D522F">
          <w:rPr>
            <w:noProof/>
          </w:rPr>
          <w:t>.</w:t>
        </w:r>
      </w:ins>
      <w:del w:id="783" w:author="Rob Lindeman" w:date="2014-10-21T17:53:00Z">
        <w:r w:rsidR="00B86328" w:rsidDel="002D522F">
          <w:rPr>
            <w:noProof/>
          </w:rPr>
          <w:delText>;</w:delText>
        </w:r>
      </w:del>
      <w:r w:rsidR="00B86328">
        <w:rPr>
          <w:noProof/>
        </w:rPr>
        <w:t xml:space="preserve"> (b) and (d) are later frames of </w:t>
      </w:r>
      <w:ins w:id="784" w:author="Rob Lindeman" w:date="2014-10-21T17:54:00Z">
        <w:r w:rsidR="002D522F">
          <w:rPr>
            <w:noProof/>
          </w:rPr>
          <w:t xml:space="preserve">the </w:t>
        </w:r>
      </w:ins>
      <w:r w:rsidR="00B86328">
        <w:rPr>
          <w:noProof/>
        </w:rPr>
        <w:t>heterogeneous dense crow</w:t>
      </w:r>
      <w:ins w:id="785" w:author="Rob Lindeman" w:date="2014-10-21T17:54:00Z">
        <w:r w:rsidR="002D522F">
          <w:rPr>
            <w:noProof/>
          </w:rPr>
          <w:t>d.</w:t>
        </w:r>
      </w:ins>
      <w:del w:id="786" w:author="Rob Lindeman" w:date="2014-10-21T17:54:00Z">
        <w:r w:rsidR="00B86328" w:rsidDel="002D522F">
          <w:rPr>
            <w:noProof/>
          </w:rPr>
          <w:delText>d;</w:delText>
        </w:r>
      </w:del>
      <w:r w:rsidR="00B86328">
        <w:rPr>
          <w:noProof/>
        </w:rPr>
        <w:t xml:space="preserve"> (c) and (e) are later frames of </w:t>
      </w:r>
      <w:ins w:id="787" w:author="Rob Lindeman" w:date="2014-10-21T17:54:00Z">
        <w:r w:rsidR="002D522F">
          <w:rPr>
            <w:noProof/>
          </w:rPr>
          <w:t xml:space="preserve">the </w:t>
        </w:r>
      </w:ins>
      <w:r w:rsidR="00B86328">
        <w:rPr>
          <w:noProof/>
        </w:rPr>
        <w:t xml:space="preserve">homogeneous dense crowd. </w:t>
      </w:r>
      <w:r w:rsidR="00D316CE">
        <w:rPr>
          <w:noProof/>
        </w:rPr>
        <w:t xml:space="preserve">In the hetereogeneous dense crowd, the red group is relatively more aggressive while all groups are the same in homogeneous dense crowd. </w:t>
      </w:r>
      <w:r w:rsidR="008151E1">
        <w:rPr>
          <w:noProof/>
        </w:rPr>
        <w:t>The two groups are assigned intersect</w:t>
      </w:r>
      <w:ins w:id="788" w:author="Rob Lindeman" w:date="2014-10-21T17:54:00Z">
        <w:r w:rsidR="002D522F">
          <w:rPr>
            <w:noProof/>
          </w:rPr>
          <w:t>ing</w:t>
        </w:r>
      </w:ins>
      <w:del w:id="789" w:author="Rob Lindeman" w:date="2014-10-21T17:54:00Z">
        <w:r w:rsidR="008151E1" w:rsidDel="002D522F">
          <w:rPr>
            <w:noProof/>
          </w:rPr>
          <w:delText>ed</w:delText>
        </w:r>
      </w:del>
      <w:r w:rsidR="008151E1">
        <w:rPr>
          <w:noProof/>
        </w:rPr>
        <w:t xml:space="preserve"> path</w:t>
      </w:r>
      <w:del w:id="790" w:author="Rob Lindeman" w:date="2014-10-21T17:54:00Z">
        <w:r w:rsidR="008151E1" w:rsidDel="002D522F">
          <w:rPr>
            <w:noProof/>
          </w:rPr>
          <w:delText>e</w:delText>
        </w:r>
      </w:del>
      <w:r w:rsidR="008151E1">
        <w:rPr>
          <w:noProof/>
        </w:rPr>
        <w:t>s</w:t>
      </w:r>
      <w:ins w:id="791" w:author="Rob Lindeman" w:date="2014-10-21T17:54:00Z">
        <w:r w:rsidR="002D522F">
          <w:rPr>
            <w:noProof/>
          </w:rPr>
          <w:t>,</w:t>
        </w:r>
      </w:ins>
      <w:r w:rsidR="008151E1">
        <w:rPr>
          <w:noProof/>
        </w:rPr>
        <w:t xml:space="preserve"> which means they must encounter and compete </w:t>
      </w:r>
      <w:del w:id="792" w:author="Rob Lindeman" w:date="2014-10-21T17:55:00Z">
        <w:r w:rsidR="008151E1" w:rsidDel="002D522F">
          <w:rPr>
            <w:noProof/>
          </w:rPr>
          <w:delText xml:space="preserve">to </w:delText>
        </w:r>
      </w:del>
      <w:ins w:id="793" w:author="Rob Lindeman" w:date="2014-10-21T17:55:00Z">
        <w:r w:rsidR="002D522F">
          <w:rPr>
            <w:noProof/>
          </w:rPr>
          <w:t xml:space="preserve">with </w:t>
        </w:r>
      </w:ins>
      <w:r w:rsidR="008151E1">
        <w:rPr>
          <w:noProof/>
        </w:rPr>
        <w:t xml:space="preserve">each other during the simulation. </w:t>
      </w:r>
      <w:r w:rsidR="00DB1225">
        <w:rPr>
          <w:noProof/>
        </w:rPr>
        <w:t>Compar</w:t>
      </w:r>
      <w:ins w:id="794" w:author="Rob Lindeman" w:date="2014-10-21T17:55:00Z">
        <w:r w:rsidR="002D522F">
          <w:rPr>
            <w:noProof/>
          </w:rPr>
          <w:t>ing</w:t>
        </w:r>
      </w:ins>
      <w:del w:id="795" w:author="Rob Lindeman" w:date="2014-10-21T17:55:00Z">
        <w:r w:rsidR="00DB1225" w:rsidDel="002D522F">
          <w:rPr>
            <w:noProof/>
          </w:rPr>
          <w:delText>e</w:delText>
        </w:r>
      </w:del>
      <w:r w:rsidR="00DB1225">
        <w:rPr>
          <w:noProof/>
        </w:rPr>
        <w:t xml:space="preserve"> the left column (heterogeneous) to the right column (homogeneous), we can see siginificant difference</w:t>
      </w:r>
      <w:ins w:id="796" w:author="Rob Lindeman" w:date="2014-10-21T17:55:00Z">
        <w:r w:rsidR="002D522F">
          <w:rPr>
            <w:noProof/>
          </w:rPr>
          <w:t>s</w:t>
        </w:r>
      </w:ins>
      <w:r w:rsidR="00DB1225">
        <w:rPr>
          <w:noProof/>
        </w:rPr>
        <w:t xml:space="preserve"> </w:t>
      </w:r>
      <w:ins w:id="797" w:author="Rob Lindeman" w:date="2014-10-21T17:55:00Z">
        <w:r w:rsidR="002D522F">
          <w:rPr>
            <w:noProof/>
          </w:rPr>
          <w:t xml:space="preserve">in </w:t>
        </w:r>
      </w:ins>
      <w:r w:rsidR="00DB1225">
        <w:rPr>
          <w:noProof/>
        </w:rPr>
        <w:t xml:space="preserve">that </w:t>
      </w:r>
      <w:ins w:id="798" w:author="Rob Lindeman" w:date="2014-10-21T17:55:00Z">
        <w:r w:rsidR="002D522F">
          <w:rPr>
            <w:noProof/>
          </w:rPr>
          <w:t xml:space="preserve">the </w:t>
        </w:r>
      </w:ins>
      <w:r w:rsidR="00DB1225">
        <w:rPr>
          <w:noProof/>
        </w:rPr>
        <w:t>aggressive group (red in the left column) shows its domin</w:t>
      </w:r>
      <w:ins w:id="799" w:author="Rob Lindeman" w:date="2014-10-21T17:55:00Z">
        <w:r w:rsidR="002D522F">
          <w:rPr>
            <w:noProof/>
          </w:rPr>
          <w:t>ance</w:t>
        </w:r>
      </w:ins>
      <w:del w:id="800" w:author="Rob Lindeman" w:date="2014-10-21T17:55:00Z">
        <w:r w:rsidR="00DB1225" w:rsidDel="002D522F">
          <w:rPr>
            <w:noProof/>
          </w:rPr>
          <w:delText>ent</w:delText>
        </w:r>
      </w:del>
      <w:r w:rsidR="00DB1225">
        <w:rPr>
          <w:noProof/>
        </w:rPr>
        <w:t xml:space="preserve"> </w:t>
      </w:r>
      <w:del w:id="801" w:author="Rob Lindeman" w:date="2014-10-21T17:55:00Z">
        <w:r w:rsidR="00DB1225" w:rsidDel="002D522F">
          <w:rPr>
            <w:noProof/>
          </w:rPr>
          <w:delText xml:space="preserve">place </w:delText>
        </w:r>
      </w:del>
      <w:r w:rsidR="00DB1225">
        <w:rPr>
          <w:noProof/>
        </w:rPr>
        <w:t>in this compitition between the two groups.</w:t>
      </w:r>
    </w:p>
    <w:p w14:paraId="35D9AE04" w14:textId="77777777" w:rsidR="00BF56DA" w:rsidRPr="00BF56DA" w:rsidRDefault="00BF56DA" w:rsidP="00BF56DA"/>
    <w:p w14:paraId="7AF5AACA" w14:textId="77777777" w:rsidR="00A1103F" w:rsidRDefault="00460BC4" w:rsidP="00A1103F">
      <w:pPr>
        <w:pStyle w:val="Heading2"/>
      </w:pPr>
      <w:r>
        <w:t>Agent-Crowd Interaction Experiment</w:t>
      </w:r>
    </w:p>
    <w:p w14:paraId="3DA5F155" w14:textId="2A55E036" w:rsidR="0027034F" w:rsidRPr="0027034F" w:rsidRDefault="00B16F82" w:rsidP="0027034F">
      <w:r>
        <w:t>In this experiment, we compared the different behavior</w:t>
      </w:r>
      <w:ins w:id="802" w:author="Rob Lindeman" w:date="2014-10-21T17:56:00Z">
        <w:r w:rsidR="000F6298">
          <w:t>s</w:t>
        </w:r>
      </w:ins>
      <w:r>
        <w:t xml:space="preserve"> when agents with different personal traits encounter </w:t>
      </w:r>
      <w:del w:id="803" w:author="Rob Lindeman" w:date="2014-10-21T17:56:00Z">
        <w:r w:rsidDel="000F6298">
          <w:delText xml:space="preserve">with </w:delText>
        </w:r>
      </w:del>
      <w:r>
        <w:t>a dense crowd</w:t>
      </w:r>
      <w:del w:id="804" w:author="Rob Lindeman" w:date="2014-10-21T17:57:00Z">
        <w:r w:rsidDel="000F6298">
          <w:delText xml:space="preserve"> in front</w:delText>
        </w:r>
      </w:del>
      <w:r>
        <w:t>.</w:t>
      </w:r>
      <w:r w:rsidR="0099632F">
        <w:t xml:space="preserve"> </w:t>
      </w:r>
      <w:r w:rsidR="00FF241B">
        <w:t>There are three diffe</w:t>
      </w:r>
      <w:r w:rsidR="00734BBB">
        <w:t>rent choices in such situation</w:t>
      </w:r>
      <w:ins w:id="805" w:author="Rob Lindeman" w:date="2014-10-21T17:57:00Z">
        <w:r w:rsidR="000F6298">
          <w:t>s</w:t>
        </w:r>
      </w:ins>
      <w:r w:rsidR="00734BBB">
        <w:t xml:space="preserve"> according to the strategy introduced in Section 5.2.</w:t>
      </w:r>
      <w:r w:rsidR="00A459A5">
        <w:t xml:space="preserve"> The first choice is to avoid the crowd from a distant place. </w:t>
      </w:r>
      <w:r w:rsidR="003B56BB">
        <w:t>Agents with lower extr</w:t>
      </w:r>
      <w:ins w:id="806" w:author="Rob Lindeman" w:date="2014-10-21T17:57:00Z">
        <w:r w:rsidR="000F6298">
          <w:t>oversion</w:t>
        </w:r>
      </w:ins>
      <w:del w:id="807" w:author="Rob Lindeman" w:date="2014-10-21T17:57:00Z">
        <w:r w:rsidR="003B56BB" w:rsidDel="000F6298">
          <w:delText>aversion</w:delText>
        </w:r>
      </w:del>
      <w:r w:rsidR="003B56BB">
        <w:t xml:space="preserve"> and higher carefulness</w:t>
      </w:r>
      <w:r w:rsidR="009348FE">
        <w:t xml:space="preserve"> will have the first choice because higher carefulness leads to </w:t>
      </w:r>
      <w:del w:id="808" w:author="Rob Lindeman" w:date="2014-10-21T17:57:00Z">
        <w:r w:rsidR="009348FE" w:rsidDel="00872AA9">
          <w:delText xml:space="preserve">the </w:delText>
        </w:r>
      </w:del>
      <w:ins w:id="809" w:author="Rob Lindeman" w:date="2014-10-21T17:57:00Z">
        <w:r w:rsidR="00872AA9">
          <w:t xml:space="preserve">a </w:t>
        </w:r>
      </w:ins>
      <w:r w:rsidR="009348FE">
        <w:t>behavior of avoiding dense crowds and not getting hurt, and lower extr</w:t>
      </w:r>
      <w:ins w:id="810" w:author="Rob Lindeman" w:date="2014-10-21T17:57:00Z">
        <w:r w:rsidR="00872AA9">
          <w:t>o</w:t>
        </w:r>
      </w:ins>
      <w:del w:id="811" w:author="Rob Lindeman" w:date="2014-10-21T17:57:00Z">
        <w:r w:rsidR="009348FE" w:rsidDel="00872AA9">
          <w:delText>a</w:delText>
        </w:r>
      </w:del>
      <w:r w:rsidR="009348FE">
        <w:t xml:space="preserve">version leads to keeping </w:t>
      </w:r>
      <w:ins w:id="812" w:author="Rob Lindeman" w:date="2014-10-21T17:58:00Z">
        <w:r w:rsidR="00872AA9">
          <w:t xml:space="preserve">a </w:t>
        </w:r>
      </w:ins>
      <w:del w:id="813" w:author="Rob Lindeman" w:date="2014-10-21T17:58:00Z">
        <w:r w:rsidR="009348FE" w:rsidDel="004F204D">
          <w:delText xml:space="preserve">longer </w:delText>
        </w:r>
      </w:del>
      <w:ins w:id="814" w:author="Rob Lindeman" w:date="2014-10-21T17:58:00Z">
        <w:r w:rsidR="004F204D">
          <w:t>greater</w:t>
        </w:r>
        <w:r w:rsidR="004F204D">
          <w:t xml:space="preserve"> </w:t>
        </w:r>
      </w:ins>
      <w:r w:rsidR="009348FE">
        <w:t>distan</w:t>
      </w:r>
      <w:ins w:id="815" w:author="Rob Lindeman" w:date="2014-10-21T17:58:00Z">
        <w:r w:rsidR="004F204D">
          <w:t>ce</w:t>
        </w:r>
      </w:ins>
      <w:del w:id="816" w:author="Rob Lindeman" w:date="2014-10-21T17:58:00Z">
        <w:r w:rsidR="009348FE" w:rsidDel="004F204D">
          <w:delText>t</w:delText>
        </w:r>
      </w:del>
      <w:r w:rsidR="009348FE">
        <w:t xml:space="preserve"> </w:t>
      </w:r>
      <w:ins w:id="817" w:author="Rob Lindeman" w:date="2014-10-21T17:58:00Z">
        <w:r w:rsidR="004F204D">
          <w:t>from</w:t>
        </w:r>
      </w:ins>
      <w:del w:id="818" w:author="Rob Lindeman" w:date="2014-10-21T17:58:00Z">
        <w:r w:rsidR="009348FE" w:rsidDel="004F204D">
          <w:delText>to</w:delText>
        </w:r>
      </w:del>
      <w:r w:rsidR="009348FE">
        <w:t xml:space="preserve"> dense crowd</w:t>
      </w:r>
      <w:ins w:id="819" w:author="Rob Lindeman" w:date="2014-10-21T17:58:00Z">
        <w:r w:rsidR="004F204D">
          <w:t>s</w:t>
        </w:r>
      </w:ins>
      <w:r w:rsidR="009348FE">
        <w:t xml:space="preserve">. </w:t>
      </w:r>
      <w:r w:rsidR="00CA5982">
        <w:t>The second choice is based on both high extr</w:t>
      </w:r>
      <w:ins w:id="820" w:author="Rob Lindeman" w:date="2014-10-21T17:58:00Z">
        <w:r w:rsidR="00205313">
          <w:t>o</w:t>
        </w:r>
      </w:ins>
      <w:del w:id="821" w:author="Rob Lindeman" w:date="2014-10-21T17:58:00Z">
        <w:r w:rsidR="00CA5982" w:rsidDel="00205313">
          <w:delText>a</w:delText>
        </w:r>
      </w:del>
      <w:r w:rsidR="00CA5982">
        <w:t xml:space="preserve">version and carefulness, which </w:t>
      </w:r>
      <w:del w:id="822" w:author="Rob Lindeman" w:date="2014-10-21T17:58:00Z">
        <w:r w:rsidR="00CA5982" w:rsidDel="00205313">
          <w:delText xml:space="preserve">is </w:delText>
        </w:r>
      </w:del>
      <w:ins w:id="823" w:author="Rob Lindeman" w:date="2014-10-21T17:58:00Z">
        <w:r w:rsidR="00205313">
          <w:t>leads to</w:t>
        </w:r>
        <w:r w:rsidR="00205313">
          <w:t xml:space="preserve"> </w:t>
        </w:r>
      </w:ins>
      <w:r w:rsidR="00CA5982">
        <w:t xml:space="preserve">avoiding the crowd when the crowd is rather close. </w:t>
      </w:r>
      <w:r w:rsidR="00BA69FB">
        <w:t>The third choice happens when carefulness is high</w:t>
      </w:r>
      <w:ins w:id="824" w:author="Rob Lindeman" w:date="2014-10-21T17:58:00Z">
        <w:r w:rsidR="00205313">
          <w:t>,</w:t>
        </w:r>
      </w:ins>
      <w:r w:rsidR="00BA69FB">
        <w:t xml:space="preserve"> which means the agent is too careless to pay attention to the potential damage of being in a dense crowd. </w:t>
      </w:r>
      <w:r w:rsidR="002E29F2">
        <w:t>In this case, the agent will choose to join the crowd.</w:t>
      </w:r>
      <w:r w:rsidR="00E340D3">
        <w:t xml:space="preserve"> </w:t>
      </w:r>
      <w:r w:rsidR="004472D5">
        <w:t>The choice here is also related to the density, distance</w:t>
      </w:r>
      <w:ins w:id="825" w:author="Rob Lindeman" w:date="2014-10-21T17:59:00Z">
        <w:r w:rsidR="00205313">
          <w:t>,</w:t>
        </w:r>
      </w:ins>
      <w:r w:rsidR="004472D5">
        <w:t xml:space="preserve"> and velocity of the crowd.</w:t>
      </w:r>
      <w:r w:rsidR="00831B76">
        <w:t xml:space="preserve"> </w:t>
      </w:r>
      <w:r w:rsidR="00C57519">
        <w:t>In the experiment, shown in Figure X, the left group is individual agents</w:t>
      </w:r>
      <w:r w:rsidR="00A22797">
        <w:t xml:space="preserve"> (red)</w:t>
      </w:r>
      <w:r w:rsidR="00C57519">
        <w:t xml:space="preserve"> with lower extr</w:t>
      </w:r>
      <w:ins w:id="826" w:author="Rob Lindeman" w:date="2014-10-21T17:59:00Z">
        <w:r w:rsidR="00205313">
          <w:t>o</w:t>
        </w:r>
      </w:ins>
      <w:del w:id="827" w:author="Rob Lindeman" w:date="2014-10-21T17:59:00Z">
        <w:r w:rsidR="00C57519" w:rsidDel="00205313">
          <w:delText>a</w:delText>
        </w:r>
      </w:del>
      <w:r w:rsidR="00C57519">
        <w:t xml:space="preserve">version and higher carefulness </w:t>
      </w:r>
      <w:ins w:id="828" w:author="Rob Lindeman" w:date="2014-10-21T17:59:00Z">
        <w:r w:rsidR="00205313">
          <w:t xml:space="preserve">that </w:t>
        </w:r>
      </w:ins>
      <w:r w:rsidR="00C57519">
        <w:t xml:space="preserve">encounter </w:t>
      </w:r>
      <w:del w:id="829" w:author="Rob Lindeman" w:date="2014-10-21T17:59:00Z">
        <w:r w:rsidR="00C57519" w:rsidDel="00205313">
          <w:delText xml:space="preserve">with </w:delText>
        </w:r>
      </w:del>
      <w:r w:rsidR="00C57519">
        <w:t>a dense crowd</w:t>
      </w:r>
      <w:r w:rsidR="00F85030">
        <w:t xml:space="preserve"> (green)</w:t>
      </w:r>
      <w:r w:rsidR="00C57519">
        <w:t>.</w:t>
      </w:r>
      <w:r w:rsidR="000F20DE">
        <w:t xml:space="preserve"> From the position and trajectories of the agents, we can see that those agents have perfectly </w:t>
      </w:r>
      <w:r w:rsidR="00F31F2A">
        <w:t xml:space="preserve">bypassed the dense crowd. </w:t>
      </w:r>
      <w:r w:rsidR="006F26E0">
        <w:t xml:space="preserve">In the middle group, agents have </w:t>
      </w:r>
      <w:r w:rsidR="007C6396">
        <w:t>both high extr</w:t>
      </w:r>
      <w:ins w:id="830" w:author="Rob Lindeman" w:date="2014-10-21T17:59:00Z">
        <w:r w:rsidR="00205313">
          <w:t>o</w:t>
        </w:r>
      </w:ins>
      <w:del w:id="831" w:author="Rob Lindeman" w:date="2014-10-21T17:59:00Z">
        <w:r w:rsidR="007C6396" w:rsidDel="00205313">
          <w:delText>a</w:delText>
        </w:r>
      </w:del>
      <w:r w:rsidR="007C6396">
        <w:t xml:space="preserve">version and carefulness. </w:t>
      </w:r>
      <w:r w:rsidR="00E24C94">
        <w:t xml:space="preserve">Thus, </w:t>
      </w:r>
      <w:r w:rsidR="006C2093">
        <w:t>one</w:t>
      </w:r>
      <w:r w:rsidR="00E24C94">
        <w:t xml:space="preserve"> of the agents (the second one from left) </w:t>
      </w:r>
      <w:r w:rsidR="006C2093">
        <w:t>is</w:t>
      </w:r>
      <w:r w:rsidR="00BC0BCF">
        <w:t xml:space="preserve"> not able to avoid the crowd, while others just turn </w:t>
      </w:r>
      <w:r w:rsidR="00BD39AA">
        <w:t>a little</w:t>
      </w:r>
      <w:r w:rsidR="00BC0BCF">
        <w:t xml:space="preserve"> to get </w:t>
      </w:r>
      <w:del w:id="832" w:author="Rob Lindeman" w:date="2014-10-21T17:59:00Z">
        <w:r w:rsidR="00BC0BCF" w:rsidDel="00205313">
          <w:delText xml:space="preserve">avoid </w:delText>
        </w:r>
      </w:del>
      <w:ins w:id="833" w:author="Rob Lindeman" w:date="2014-10-21T18:00:00Z">
        <w:r w:rsidR="00205313">
          <w:t xml:space="preserve">avoid </w:t>
        </w:r>
      </w:ins>
      <w:del w:id="834" w:author="Rob Lindeman" w:date="2014-10-21T17:59:00Z">
        <w:r w:rsidR="00BC0BCF" w:rsidDel="00205313">
          <w:delText xml:space="preserve">of </w:delText>
        </w:r>
      </w:del>
      <w:r w:rsidR="00BC0BCF">
        <w:t>the crowd.</w:t>
      </w:r>
      <w:r w:rsidR="00655769">
        <w:t xml:space="preserve"> </w:t>
      </w:r>
      <w:r w:rsidR="00341787">
        <w:t>In the right group, the careless agents just go through the crowd.</w:t>
      </w:r>
      <w:r w:rsidR="00F36608">
        <w:t xml:space="preserve"> From this experiment, we can see that different choices are made based on the personality of each agent</w:t>
      </w:r>
      <w:del w:id="835" w:author="Rob Lindeman" w:date="2014-10-21T18:00:00Z">
        <w:r w:rsidR="00F36608" w:rsidDel="00205313">
          <w:delText>s</w:delText>
        </w:r>
      </w:del>
      <w:r w:rsidR="00F36608">
        <w:t xml:space="preserve"> and the environment (dense crowds).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22"/>
        <w:gridCol w:w="3189"/>
        <w:gridCol w:w="3165"/>
      </w:tblGrid>
      <w:tr w:rsidR="007A1F3A" w14:paraId="5A2C490F" w14:textId="77777777" w:rsidTr="007A1F3A">
        <w:tc>
          <w:tcPr>
            <w:tcW w:w="3192" w:type="dxa"/>
          </w:tcPr>
          <w:p w14:paraId="22281DBA" w14:textId="77777777" w:rsidR="007A1F3A" w:rsidRDefault="007A1F3A" w:rsidP="0066786F">
            <w:pPr>
              <w:jc w:val="center"/>
            </w:pPr>
            <w:r>
              <w:rPr>
                <w:noProof/>
                <w:lang w:eastAsia="en-US"/>
              </w:rPr>
              <w:drawing>
                <wp:inline distT="0" distB="0" distL="0" distR="0" wp14:anchorId="04D9FA4C" wp14:editId="3963DCB9">
                  <wp:extent cx="1909267" cy="1316736"/>
                  <wp:effectExtent l="0" t="0" r="0" b="0"/>
                  <wp:docPr id="9" name="Picture 9" descr="C:\Users\jason\Pictures\agent_crowd_highpc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jason\Pictures\agent_crowd_highpc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240" t="26409" r="27323" b="25455"/>
                          <a:stretch/>
                        </pic:blipFill>
                        <pic:spPr bwMode="auto">
                          <a:xfrm>
                            <a:off x="0" y="0"/>
                            <a:ext cx="1914695" cy="1320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0925DC" w14:textId="77777777" w:rsidR="0066786F" w:rsidRDefault="0066786F" w:rsidP="0066786F">
            <w:pPr>
              <w:jc w:val="center"/>
            </w:pPr>
            <w:r>
              <w:t>(a)</w:t>
            </w:r>
          </w:p>
        </w:tc>
        <w:tc>
          <w:tcPr>
            <w:tcW w:w="3192" w:type="dxa"/>
          </w:tcPr>
          <w:p w14:paraId="11FE5918" w14:textId="77777777" w:rsidR="007A1F3A" w:rsidRDefault="007A1F3A" w:rsidP="0066786F">
            <w:pPr>
              <w:jc w:val="center"/>
            </w:pPr>
            <w:r>
              <w:rPr>
                <w:noProof/>
                <w:lang w:eastAsia="en-US"/>
              </w:rPr>
              <w:drawing>
                <wp:inline distT="0" distB="0" distL="0" distR="0" wp14:anchorId="47177801" wp14:editId="6A638D30">
                  <wp:extent cx="1887321" cy="1316736"/>
                  <wp:effectExtent l="0" t="0" r="0" b="0"/>
                  <wp:docPr id="10" name="Picture 10" descr="C:\Users\jason\Pictures\agent_crowd_lowpc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jason\Pictures\agent_crowd_lowpc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454" t="25866" r="28804" b="26134"/>
                          <a:stretch/>
                        </pic:blipFill>
                        <pic:spPr bwMode="auto">
                          <a:xfrm>
                            <a:off x="0" y="0"/>
                            <a:ext cx="1887321" cy="1316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AC9E0C" w14:textId="77777777" w:rsidR="0066786F" w:rsidRDefault="0066786F" w:rsidP="0066786F">
            <w:pPr>
              <w:jc w:val="center"/>
            </w:pPr>
            <w:r>
              <w:t>(b)</w:t>
            </w:r>
          </w:p>
        </w:tc>
        <w:tc>
          <w:tcPr>
            <w:tcW w:w="3192" w:type="dxa"/>
          </w:tcPr>
          <w:p w14:paraId="2A381245" w14:textId="77777777" w:rsidR="007A1F3A" w:rsidRDefault="007A1F3A" w:rsidP="0066786F">
            <w:pPr>
              <w:jc w:val="center"/>
            </w:pPr>
            <w:r>
              <w:rPr>
                <w:noProof/>
                <w:lang w:eastAsia="en-US"/>
              </w:rPr>
              <w:drawing>
                <wp:inline distT="0" distB="0" distL="0" distR="0" wp14:anchorId="082C4794" wp14:editId="25C2A3C7">
                  <wp:extent cx="1858061" cy="1280160"/>
                  <wp:effectExtent l="0" t="0" r="8890" b="0"/>
                  <wp:docPr id="8" name="Picture 8" descr="C:\Users\jason\Pictures\agent_crowd_lowpc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jason\Pictures\agent_crowd_lowpc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251" t="25867" r="28725" b="27379"/>
                          <a:stretch/>
                        </pic:blipFill>
                        <pic:spPr bwMode="auto">
                          <a:xfrm>
                            <a:off x="0" y="0"/>
                            <a:ext cx="1861552" cy="1282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21A7B9" w14:textId="77777777" w:rsidR="0066786F" w:rsidRDefault="0066786F" w:rsidP="0066786F">
            <w:pPr>
              <w:jc w:val="center"/>
            </w:pPr>
            <w:r>
              <w:t>(c)</w:t>
            </w:r>
          </w:p>
        </w:tc>
      </w:tr>
    </w:tbl>
    <w:p w14:paraId="6FFBB105" w14:textId="26B24A7C" w:rsidR="002336EE" w:rsidRPr="00D83142" w:rsidRDefault="002336EE" w:rsidP="00C02875">
      <w:pPr>
        <w:jc w:val="center"/>
      </w:pPr>
      <w:commentRangeStart w:id="836"/>
      <w:r>
        <w:t>Figure X</w:t>
      </w:r>
      <w:commentRangeEnd w:id="836"/>
      <w:r w:rsidR="00205313">
        <w:rPr>
          <w:rStyle w:val="CommentReference"/>
        </w:rPr>
        <w:commentReference w:id="836"/>
      </w:r>
      <w:r w:rsidR="0066786F">
        <w:t xml:space="preserve">. Different Choices When Encountering A Crowd. (a) </w:t>
      </w:r>
      <w:proofErr w:type="gramStart"/>
      <w:r w:rsidR="0066786F">
        <w:t>represents</w:t>
      </w:r>
      <w:proofErr w:type="gramEnd"/>
      <w:r w:rsidR="0066786F">
        <w:t xml:space="preserve"> the behavior of individual agents with low extr</w:t>
      </w:r>
      <w:ins w:id="837" w:author="Rob Lindeman" w:date="2014-10-21T18:00:00Z">
        <w:r w:rsidR="00205313">
          <w:t>o</w:t>
        </w:r>
      </w:ins>
      <w:del w:id="838" w:author="Rob Lindeman" w:date="2014-10-21T18:00:00Z">
        <w:r w:rsidR="0066786F" w:rsidDel="00205313">
          <w:delText>a</w:delText>
        </w:r>
      </w:del>
      <w:r w:rsidR="0066786F">
        <w:t>version and high carefulness</w:t>
      </w:r>
      <w:ins w:id="839" w:author="Rob Lindeman" w:date="2014-10-21T18:00:00Z">
        <w:r w:rsidR="00205313">
          <w:t>.</w:t>
        </w:r>
      </w:ins>
      <w:del w:id="840" w:author="Rob Lindeman" w:date="2014-10-21T18:00:00Z">
        <w:r w:rsidR="0066786F" w:rsidDel="00205313">
          <w:delText>;</w:delText>
        </w:r>
      </w:del>
      <w:r w:rsidR="0066786F">
        <w:t xml:space="preserve"> (b) </w:t>
      </w:r>
      <w:proofErr w:type="gramStart"/>
      <w:r w:rsidR="0066786F">
        <w:t>represents</w:t>
      </w:r>
      <w:proofErr w:type="gramEnd"/>
      <w:r w:rsidR="0066786F">
        <w:t xml:space="preserve"> the behavior of individual agents with both high</w:t>
      </w:r>
      <w:r w:rsidR="0066786F" w:rsidRPr="0066786F">
        <w:t xml:space="preserve"> </w:t>
      </w:r>
      <w:r w:rsidR="0066786F">
        <w:t>extr</w:t>
      </w:r>
      <w:ins w:id="841" w:author="Rob Lindeman" w:date="2014-10-21T18:00:00Z">
        <w:r w:rsidR="00205313">
          <w:t>o</w:t>
        </w:r>
      </w:ins>
      <w:del w:id="842" w:author="Rob Lindeman" w:date="2014-10-21T18:00:00Z">
        <w:r w:rsidR="0066786F" w:rsidDel="00205313">
          <w:delText>a</w:delText>
        </w:r>
      </w:del>
      <w:r w:rsidR="0066786F">
        <w:t>version and carefulness</w:t>
      </w:r>
      <w:ins w:id="843" w:author="Rob Lindeman" w:date="2014-10-21T18:00:00Z">
        <w:r w:rsidR="00205313">
          <w:t>.</w:t>
        </w:r>
      </w:ins>
      <w:del w:id="844" w:author="Rob Lindeman" w:date="2014-10-21T18:00:00Z">
        <w:r w:rsidR="0066786F" w:rsidDel="00205313">
          <w:delText>;</w:delText>
        </w:r>
      </w:del>
      <w:r w:rsidR="0066786F">
        <w:t xml:space="preserve"> (c) </w:t>
      </w:r>
      <w:proofErr w:type="gramStart"/>
      <w:r w:rsidR="0066786F">
        <w:t>represents</w:t>
      </w:r>
      <w:proofErr w:type="gramEnd"/>
      <w:r w:rsidR="0066786F">
        <w:t xml:space="preserve"> the behavior of individual agents with lower carefulness. </w:t>
      </w:r>
      <w:r w:rsidR="001B555D">
        <w:t>Compare the three pictures from (a) to (c). In (a), all the agents successfully bypass</w:t>
      </w:r>
      <w:del w:id="845" w:author="Rob Lindeman" w:date="2014-10-21T18:00:00Z">
        <w:r w:rsidR="001B555D" w:rsidDel="00205313">
          <w:delText>ed</w:delText>
        </w:r>
      </w:del>
      <w:r w:rsidR="001B555D">
        <w:t xml:space="preserve"> the dense crowd. In (b) the three agents in the left are trying to avoid the dense crowd</w:t>
      </w:r>
      <w:ins w:id="846" w:author="Rob Lindeman" w:date="2014-10-21T18:01:00Z">
        <w:r w:rsidR="00205313">
          <w:t>,</w:t>
        </w:r>
      </w:ins>
      <w:del w:id="847" w:author="Rob Lindeman" w:date="2014-10-21T18:01:00Z">
        <w:r w:rsidR="001B555D" w:rsidDel="00205313">
          <w:delText>.</w:delText>
        </w:r>
      </w:del>
      <w:r w:rsidR="001B555D">
        <w:t xml:space="preserve"> </w:t>
      </w:r>
      <w:ins w:id="848" w:author="Rob Lindeman" w:date="2014-10-21T18:01:00Z">
        <w:r w:rsidR="00205313">
          <w:t>h</w:t>
        </w:r>
      </w:ins>
      <w:del w:id="849" w:author="Rob Lindeman" w:date="2014-10-21T18:01:00Z">
        <w:r w:rsidR="001B555D" w:rsidDel="00205313">
          <w:delText>H</w:delText>
        </w:r>
      </w:del>
      <w:r w:rsidR="001B555D">
        <w:t>owever, the second left agent fail</w:t>
      </w:r>
      <w:ins w:id="850" w:author="Rob Lindeman" w:date="2014-10-21T18:01:00Z">
        <w:r w:rsidR="00205313">
          <w:t>s</w:t>
        </w:r>
      </w:ins>
      <w:del w:id="851" w:author="Rob Lindeman" w:date="2014-10-21T18:01:00Z">
        <w:r w:rsidR="001B555D" w:rsidDel="00205313">
          <w:delText>ed</w:delText>
        </w:r>
      </w:del>
      <w:r w:rsidR="001B555D">
        <w:t xml:space="preserve"> to do so as he is already too close to the crowd, and </w:t>
      </w:r>
      <w:ins w:id="852" w:author="Rob Lindeman" w:date="2014-10-21T18:01:00Z">
        <w:r w:rsidR="00205313">
          <w:t xml:space="preserve">so </w:t>
        </w:r>
      </w:ins>
      <w:r w:rsidR="001B555D">
        <w:t>become</w:t>
      </w:r>
      <w:ins w:id="853" w:author="Rob Lindeman" w:date="2014-10-21T18:01:00Z">
        <w:r w:rsidR="00205313">
          <w:t>s</w:t>
        </w:r>
      </w:ins>
      <w:r w:rsidR="001B555D">
        <w:t xml:space="preserve"> part of it</w:t>
      </w:r>
      <w:del w:id="854" w:author="Rob Lindeman" w:date="2014-10-21T18:01:00Z">
        <w:r w:rsidR="001B555D" w:rsidDel="00205313">
          <w:delText xml:space="preserve"> already</w:delText>
        </w:r>
      </w:del>
      <w:r w:rsidR="001B555D">
        <w:t xml:space="preserve">. </w:t>
      </w:r>
      <w:r w:rsidR="002516F3">
        <w:t>In (c), as agents are careless, they just walk through the crowd. Noticeable difference</w:t>
      </w:r>
      <w:ins w:id="855" w:author="Rob Lindeman" w:date="2014-10-21T18:01:00Z">
        <w:r w:rsidR="00205313">
          <w:t>s</w:t>
        </w:r>
      </w:ins>
      <w:r w:rsidR="002516F3">
        <w:t xml:space="preserve"> between each choice could be found by looking at the trajectory and orientation of each red agent, which reveals that the choices are affected by personalities.</w:t>
      </w:r>
    </w:p>
    <w:p w14:paraId="25C2EE3A" w14:textId="77777777" w:rsidR="00A1103F" w:rsidRPr="00A1103F" w:rsidRDefault="00A1103F" w:rsidP="00A1103F">
      <w:pPr>
        <w:pStyle w:val="Heading1"/>
      </w:pPr>
      <w:r w:rsidRPr="00A1103F">
        <w:lastRenderedPageBreak/>
        <w:t>Conclusion and Future Work</w:t>
      </w:r>
    </w:p>
    <w:p w14:paraId="4239DFA4" w14:textId="31226DCA" w:rsidR="00BE4B3D" w:rsidRPr="00656E4C" w:rsidRDefault="00BE4B3D" w:rsidP="00BE4B3D">
      <w:r w:rsidRPr="00656E4C">
        <w:t xml:space="preserve">In this paper, we present a hybrid </w:t>
      </w:r>
      <w:r w:rsidR="0086766F" w:rsidRPr="00656E4C">
        <w:t>framework</w:t>
      </w:r>
      <w:r w:rsidRPr="00656E4C">
        <w:t xml:space="preserve"> </w:t>
      </w:r>
      <w:ins w:id="856" w:author="Rob Lindeman" w:date="2014-10-21T18:02:00Z">
        <w:r w:rsidR="00E37FD5">
          <w:t>for</w:t>
        </w:r>
      </w:ins>
      <w:del w:id="857" w:author="Rob Lindeman" w:date="2014-10-21T18:02:00Z">
        <w:r w:rsidRPr="00656E4C" w:rsidDel="00E37FD5">
          <w:delText>to</w:delText>
        </w:r>
      </w:del>
      <w:r w:rsidRPr="00656E4C">
        <w:t xml:space="preserve"> </w:t>
      </w:r>
      <w:r w:rsidR="00946123">
        <w:t>heterogeneous crowds with vari</w:t>
      </w:r>
      <w:ins w:id="858" w:author="Rob Lindeman" w:date="2014-10-21T18:02:00Z">
        <w:r w:rsidR="00E37FD5">
          <w:t>ous</w:t>
        </w:r>
      </w:ins>
      <w:del w:id="859" w:author="Rob Lindeman" w:date="2014-10-21T18:02:00Z">
        <w:r w:rsidR="00946123" w:rsidDel="00E37FD5">
          <w:delText>es</w:delText>
        </w:r>
      </w:del>
      <w:r w:rsidR="00946123">
        <w:t xml:space="preserve"> densities</w:t>
      </w:r>
      <w:r w:rsidRPr="00656E4C">
        <w:t>. We define three types of interactions in crowd behaviors, agent-agent interaction, agent-</w:t>
      </w:r>
      <w:r w:rsidR="004E7D5A" w:rsidRPr="00656E4C">
        <w:t>crowd</w:t>
      </w:r>
      <w:r w:rsidRPr="00656E4C">
        <w:t xml:space="preserve"> interaction and </w:t>
      </w:r>
      <w:del w:id="860" w:author="Family" w:date="2014-10-21T14:43:00Z">
        <w:r w:rsidR="000D4360" w:rsidRPr="00656E4C" w:rsidDel="00481332">
          <w:delText>inner</w:delText>
        </w:r>
      </w:del>
      <w:ins w:id="861" w:author="Family" w:date="2014-10-21T14:43:00Z">
        <w:r w:rsidR="00481332">
          <w:t>intra</w:t>
        </w:r>
      </w:ins>
      <w:r w:rsidR="000D4360" w:rsidRPr="00656E4C">
        <w:t xml:space="preserve">-crowd </w:t>
      </w:r>
      <w:r w:rsidRPr="00656E4C">
        <w:t xml:space="preserve">interaction. Our hybrid </w:t>
      </w:r>
      <w:r w:rsidR="004F7183" w:rsidRPr="00656E4C">
        <w:t>framework</w:t>
      </w:r>
      <w:r w:rsidRPr="00656E4C">
        <w:t xml:space="preserve"> enables the simulation of more realistic crowd movement with combinations of the three interactions, especially the agent-</w:t>
      </w:r>
      <w:r w:rsidR="00307211">
        <w:t>crowd</w:t>
      </w:r>
      <w:r w:rsidRPr="00656E4C">
        <w:t xml:space="preserve"> interaction</w:t>
      </w:r>
      <w:ins w:id="862" w:author="Rob Lindeman" w:date="2014-10-21T18:03:00Z">
        <w:r w:rsidR="00E37FD5">
          <w:t>,</w:t>
        </w:r>
      </w:ins>
      <w:r w:rsidRPr="00656E4C">
        <w:t xml:space="preserve"> which is first introduced in crowd simulation. </w:t>
      </w:r>
      <w:r w:rsidR="004E7D5A" w:rsidRPr="00656E4C">
        <w:t>W</w:t>
      </w:r>
      <w:r w:rsidRPr="00656E4C">
        <w:t xml:space="preserve">e formulate and develop our </w:t>
      </w:r>
      <w:r w:rsidR="00571E89">
        <w:t>Graph-Cut based</w:t>
      </w:r>
      <w:r w:rsidRPr="00656E4C">
        <w:t xml:space="preserve"> model to reduce collisio</w:t>
      </w:r>
      <w:r w:rsidR="00BD1CEC" w:rsidRPr="00656E4C">
        <w:t xml:space="preserve">n energy </w:t>
      </w:r>
      <w:r w:rsidR="005E685C">
        <w:t>between</w:t>
      </w:r>
      <w:r w:rsidR="006B56B3" w:rsidRPr="00656E4C">
        <w:t xml:space="preserve"> </w:t>
      </w:r>
      <w:r w:rsidR="00C75CD1" w:rsidRPr="00656E4C">
        <w:t>heterogeneous</w:t>
      </w:r>
      <w:r w:rsidR="006B56B3" w:rsidRPr="00656E4C">
        <w:t xml:space="preserve"> </w:t>
      </w:r>
      <w:r w:rsidR="0053448D">
        <w:t xml:space="preserve">dense </w:t>
      </w:r>
      <w:r w:rsidR="006B56B3" w:rsidRPr="00656E4C">
        <w:t xml:space="preserve">groups </w:t>
      </w:r>
      <w:r w:rsidR="00BD76CE">
        <w:t>housing</w:t>
      </w:r>
      <w:r w:rsidR="006B56B3" w:rsidRPr="00656E4C">
        <w:t xml:space="preserve"> agents with different personal traits</w:t>
      </w:r>
      <w:r w:rsidR="008D0644">
        <w:t xml:space="preserve"> inside</w:t>
      </w:r>
      <w:r w:rsidR="00BD1CEC" w:rsidRPr="00656E4C">
        <w:t xml:space="preserve">. </w:t>
      </w:r>
    </w:p>
    <w:p w14:paraId="414575BD" w14:textId="5328B1C2" w:rsidR="00F3420E" w:rsidRDefault="00BE4B3D" w:rsidP="00BE4B3D">
      <w:r>
        <w:t>There are some limitation</w:t>
      </w:r>
      <w:r w:rsidR="006A6DF5">
        <w:t>s</w:t>
      </w:r>
      <w:r>
        <w:t xml:space="preserve"> in our approach. </w:t>
      </w:r>
      <w:proofErr w:type="gramStart"/>
      <w:r>
        <w:t xml:space="preserve">First, because the </w:t>
      </w:r>
      <w:r w:rsidR="003F476B">
        <w:t xml:space="preserve">formulation of </w:t>
      </w:r>
      <w:ins w:id="863" w:author="Rob Lindeman" w:date="2014-10-21T18:03:00Z">
        <w:r w:rsidR="00E37FD5">
          <w:t xml:space="preserve">the </w:t>
        </w:r>
      </w:ins>
      <w:r w:rsidR="003F476B">
        <w:t>energy model is</w:t>
      </w:r>
      <w:r>
        <w:t xml:space="preserve"> based on </w:t>
      </w:r>
      <w:ins w:id="864" w:author="Rob Lindeman" w:date="2014-10-21T18:03:00Z">
        <w:r w:rsidR="00E37FD5">
          <w:t xml:space="preserve">a </w:t>
        </w:r>
      </w:ins>
      <w:r>
        <w:t>Graph-Cut algorithm, we</w:t>
      </w:r>
      <w:ins w:id="865" w:author="Rob Lindeman" w:date="2014-10-21T18:03:00Z">
        <w:r w:rsidR="00E37FD5">
          <w:t xml:space="preserve"> a</w:t>
        </w:r>
      </w:ins>
      <w:del w:id="866" w:author="Rob Lindeman" w:date="2014-10-21T18:03:00Z">
        <w:r w:rsidDel="00E37FD5">
          <w:delText>'</w:delText>
        </w:r>
      </w:del>
      <w:r>
        <w:t>re using discrete value</w:t>
      </w:r>
      <w:ins w:id="867" w:author="Rob Lindeman" w:date="2014-10-21T18:03:00Z">
        <w:r w:rsidR="00E37FD5">
          <w:t>s</w:t>
        </w:r>
      </w:ins>
      <w:r>
        <w:t xml:space="preserve"> to represent a continuous interval.</w:t>
      </w:r>
      <w:proofErr w:type="gramEnd"/>
      <w:r>
        <w:t xml:space="preserve"> </w:t>
      </w:r>
      <w:proofErr w:type="gramStart"/>
      <w:r>
        <w:t>We</w:t>
      </w:r>
      <w:ins w:id="868" w:author="Rob Lindeman" w:date="2014-10-21T18:03:00Z">
        <w:r w:rsidR="00E37FD5">
          <w:t xml:space="preserve"> a</w:t>
        </w:r>
      </w:ins>
      <w:del w:id="869" w:author="Rob Lindeman" w:date="2014-10-21T18:03:00Z">
        <w:r w:rsidDel="00E37FD5">
          <w:delText>'</w:delText>
        </w:r>
      </w:del>
      <w:r>
        <w:t>re looking for interpolation methods to provide continuous value</w:t>
      </w:r>
      <w:ins w:id="870" w:author="Rob Lindeman" w:date="2014-10-21T18:04:00Z">
        <w:r w:rsidR="00150155">
          <w:t>s</w:t>
        </w:r>
      </w:ins>
      <w:r>
        <w:t xml:space="preserve"> for </w:t>
      </w:r>
      <w:ins w:id="871" w:author="Rob Lindeman" w:date="2014-10-21T18:04:00Z">
        <w:r w:rsidR="00150155">
          <w:t xml:space="preserve">the </w:t>
        </w:r>
      </w:ins>
      <w:r>
        <w:t>energy model.</w:t>
      </w:r>
      <w:proofErr w:type="gramEnd"/>
      <w:r>
        <w:t xml:space="preserve"> Secondly, our pipeline is not </w:t>
      </w:r>
      <w:del w:id="872" w:author="Rob Lindeman" w:date="2014-10-21T18:04:00Z">
        <w:r w:rsidDel="00150155">
          <w:delText xml:space="preserve">parallelize </w:delText>
        </w:r>
      </w:del>
      <w:r>
        <w:t xml:space="preserve">implemented </w:t>
      </w:r>
      <w:ins w:id="873" w:author="Rob Lindeman" w:date="2014-10-21T18:04:00Z">
        <w:r w:rsidR="00150155">
          <w:t xml:space="preserve">in parallel, </w:t>
        </w:r>
      </w:ins>
      <w:r>
        <w:t xml:space="preserve">which limits our performance. </w:t>
      </w:r>
      <w:ins w:id="874" w:author="Rob Lindeman" w:date="2014-10-21T18:04:00Z">
        <w:r w:rsidR="00150155">
          <w:t xml:space="preserve">A </w:t>
        </w:r>
      </w:ins>
      <w:r>
        <w:t>GPU</w:t>
      </w:r>
      <w:ins w:id="875" w:author="Rob Lindeman" w:date="2014-10-21T18:04:00Z">
        <w:r w:rsidR="00150155">
          <w:t>-</w:t>
        </w:r>
      </w:ins>
      <w:del w:id="876" w:author="Rob Lindeman" w:date="2014-10-21T18:04:00Z">
        <w:r w:rsidDel="00150155">
          <w:delText xml:space="preserve"> </w:delText>
        </w:r>
      </w:del>
      <w:r>
        <w:t xml:space="preserve">based implementation </w:t>
      </w:r>
      <w:del w:id="877" w:author="Rob Lindeman" w:date="2014-10-21T18:04:00Z">
        <w:r w:rsidDel="00150155">
          <w:delText xml:space="preserve">are </w:delText>
        </w:r>
      </w:del>
      <w:ins w:id="878" w:author="Rob Lindeman" w:date="2014-10-21T18:04:00Z">
        <w:r w:rsidR="00150155">
          <w:t>is</w:t>
        </w:r>
        <w:r w:rsidR="00150155">
          <w:t xml:space="preserve"> </w:t>
        </w:r>
      </w:ins>
      <w:r>
        <w:t>needed</w:t>
      </w:r>
      <w:ins w:id="879" w:author="Rob Lindeman" w:date="2014-10-21T18:04:00Z">
        <w:r w:rsidR="00150155">
          <w:t>, and is planned as</w:t>
        </w:r>
      </w:ins>
      <w:del w:id="880" w:author="Rob Lindeman" w:date="2014-10-21T18:04:00Z">
        <w:r w:rsidDel="00150155">
          <w:delText xml:space="preserve"> </w:delText>
        </w:r>
      </w:del>
      <w:ins w:id="881" w:author="Rob Lindeman" w:date="2014-10-21T18:04:00Z">
        <w:r w:rsidR="00150155">
          <w:t xml:space="preserve"> </w:t>
        </w:r>
      </w:ins>
      <w:del w:id="882" w:author="Rob Lindeman" w:date="2014-10-21T18:04:00Z">
        <w:r w:rsidDel="00150155">
          <w:delText xml:space="preserve">in our </w:delText>
        </w:r>
      </w:del>
      <w:r>
        <w:t>future work.</w:t>
      </w:r>
      <w:r w:rsidR="003D1522">
        <w:t xml:space="preserve"> </w:t>
      </w:r>
      <w:r w:rsidR="008A58A5">
        <w:t>We</w:t>
      </w:r>
      <w:r w:rsidR="003D1522">
        <w:t xml:space="preserve"> </w:t>
      </w:r>
      <w:r w:rsidR="00506005">
        <w:t xml:space="preserve">are </w:t>
      </w:r>
      <w:r w:rsidR="003D1522">
        <w:t>also looking for accurate pedestrian locomotion measurement</w:t>
      </w:r>
      <w:ins w:id="883" w:author="Rob Lindeman" w:date="2014-10-21T18:04:00Z">
        <w:r w:rsidR="00203E1C">
          <w:t>s</w:t>
        </w:r>
      </w:ins>
      <w:bookmarkStart w:id="884" w:name="_GoBack"/>
      <w:bookmarkEnd w:id="884"/>
      <w:r w:rsidR="003D1522">
        <w:t xml:space="preserve"> to support and modify our </w:t>
      </w:r>
      <w:r w:rsidR="00443520">
        <w:t xml:space="preserve">agent and group </w:t>
      </w:r>
      <w:r w:rsidR="003D1522">
        <w:t xml:space="preserve">model.  </w:t>
      </w:r>
    </w:p>
    <w:p w14:paraId="20C2A15D" w14:textId="77777777" w:rsidR="00550BFE" w:rsidRDefault="00550BFE" w:rsidP="00E92BCD">
      <w:pPr>
        <w:pStyle w:val="Heading1"/>
      </w:pPr>
      <w:r>
        <w:t>Reference</w:t>
      </w:r>
    </w:p>
    <w:p w14:paraId="65B52E1F" w14:textId="77777777" w:rsidR="00F36334" w:rsidRDefault="00F36334" w:rsidP="00F36334">
      <w:pPr>
        <w:pStyle w:val="PreformattedText"/>
      </w:pPr>
      <w:r>
        <w:t>@</w:t>
      </w:r>
      <w:proofErr w:type="gramStart"/>
      <w:r>
        <w:t>article</w:t>
      </w:r>
      <w:proofErr w:type="gramEnd"/>
      <w:r>
        <w:t>{Hughes:2003,</w:t>
      </w:r>
    </w:p>
    <w:p w14:paraId="72B74415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author</w:t>
      </w:r>
      <w:proofErr w:type="gramEnd"/>
      <w:r>
        <w:t xml:space="preserve"> = {Roger L. Hughes},</w:t>
      </w:r>
    </w:p>
    <w:p w14:paraId="7BBBDE40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title</w:t>
      </w:r>
      <w:proofErr w:type="gramEnd"/>
      <w:r>
        <w:t xml:space="preserve"> = {{THE FLOW OF HUMAN CROWDS}},</w:t>
      </w:r>
    </w:p>
    <w:p w14:paraId="714A2A91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journal</w:t>
      </w:r>
      <w:proofErr w:type="gramEnd"/>
      <w:r>
        <w:t xml:space="preserve"> = {Annual Review of Fluid Mechanics},</w:t>
      </w:r>
    </w:p>
    <w:p w14:paraId="454FFD7A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volume</w:t>
      </w:r>
      <w:proofErr w:type="gramEnd"/>
      <w:r>
        <w:t xml:space="preserve"> = {35},</w:t>
      </w:r>
    </w:p>
    <w:p w14:paraId="28BC1474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year</w:t>
      </w:r>
      <w:proofErr w:type="gramEnd"/>
      <w:r>
        <w:t xml:space="preserve"> = {2003},</w:t>
      </w:r>
    </w:p>
    <w:p w14:paraId="52696587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pages</w:t>
      </w:r>
      <w:proofErr w:type="gramEnd"/>
      <w:r>
        <w:t xml:space="preserve"> = {169--182},</w:t>
      </w:r>
    </w:p>
    <w:p w14:paraId="3068DF82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issue</w:t>
      </w:r>
      <w:proofErr w:type="gramEnd"/>
      <w:r>
        <w:t xml:space="preserve"> = {1},</w:t>
      </w:r>
    </w:p>
    <w:p w14:paraId="4253548B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doi</w:t>
      </w:r>
      <w:proofErr w:type="spellEnd"/>
      <w:proofErr w:type="gramEnd"/>
      <w:r>
        <w:t xml:space="preserve"> = {10.1146/annurev.fluid.35.101101.161136},</w:t>
      </w:r>
    </w:p>
    <w:p w14:paraId="11DF3BEE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masid</w:t>
      </w:r>
      <w:proofErr w:type="spellEnd"/>
      <w:proofErr w:type="gramEnd"/>
      <w:r>
        <w:t xml:space="preserve"> = {3898873}</w:t>
      </w:r>
    </w:p>
    <w:p w14:paraId="3C0ACE5C" w14:textId="77777777" w:rsidR="00F36334" w:rsidRDefault="00F36334" w:rsidP="00F36334">
      <w:pPr>
        <w:pStyle w:val="PreformattedText"/>
      </w:pPr>
      <w:r>
        <w:t>}</w:t>
      </w:r>
    </w:p>
    <w:p w14:paraId="059B8268" w14:textId="77777777" w:rsidR="00F36334" w:rsidRDefault="00F36334" w:rsidP="00F36334">
      <w:pPr>
        <w:pStyle w:val="PreformattedText"/>
      </w:pPr>
    </w:p>
    <w:p w14:paraId="39E6813C" w14:textId="77777777" w:rsidR="00F36334" w:rsidRDefault="00F36334" w:rsidP="00F36334">
      <w:pPr>
        <w:pStyle w:val="PreformattedText"/>
      </w:pPr>
      <w:r>
        <w:t>@</w:t>
      </w:r>
      <w:proofErr w:type="gramStart"/>
      <w:r>
        <w:t>article</w:t>
      </w:r>
      <w:proofErr w:type="gramEnd"/>
      <w:r>
        <w:t>{Treuille:2006,</w:t>
      </w:r>
    </w:p>
    <w:p w14:paraId="5AF8B024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author</w:t>
      </w:r>
      <w:proofErr w:type="gramEnd"/>
      <w:r>
        <w:t xml:space="preserve"> = {</w:t>
      </w:r>
      <w:proofErr w:type="spellStart"/>
      <w:r>
        <w:t>Treuille</w:t>
      </w:r>
      <w:proofErr w:type="spellEnd"/>
      <w:r>
        <w:t xml:space="preserve">, </w:t>
      </w:r>
      <w:proofErr w:type="spellStart"/>
      <w:r>
        <w:t>Adrien</w:t>
      </w:r>
      <w:proofErr w:type="spellEnd"/>
      <w:r>
        <w:t xml:space="preserve"> and Cooper, Seth and </w:t>
      </w:r>
      <w:proofErr w:type="spellStart"/>
      <w:r>
        <w:t>Popovi</w:t>
      </w:r>
      <w:proofErr w:type="spellEnd"/>
      <w:r>
        <w:t xml:space="preserve">\'{c}, </w:t>
      </w:r>
      <w:proofErr w:type="spellStart"/>
      <w:r>
        <w:t>Zoran</w:t>
      </w:r>
      <w:proofErr w:type="spellEnd"/>
      <w:r>
        <w:t>},</w:t>
      </w:r>
    </w:p>
    <w:p w14:paraId="118A2AA6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title</w:t>
      </w:r>
      <w:proofErr w:type="gramEnd"/>
      <w:r>
        <w:t xml:space="preserve"> = {Continuum Crowds},</w:t>
      </w:r>
    </w:p>
    <w:p w14:paraId="7C92E669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journal</w:t>
      </w:r>
      <w:proofErr w:type="gramEnd"/>
      <w:r>
        <w:t xml:space="preserve"> = {ACM Trans. Graph.},</w:t>
      </w:r>
    </w:p>
    <w:p w14:paraId="2A9E4E9F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issue</w:t>
      </w:r>
      <w:proofErr w:type="gramEnd"/>
      <w:r>
        <w:t>_date</w:t>
      </w:r>
      <w:proofErr w:type="spellEnd"/>
      <w:r>
        <w:t xml:space="preserve"> = {July 2006},</w:t>
      </w:r>
    </w:p>
    <w:p w14:paraId="163AE2A3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volume</w:t>
      </w:r>
      <w:proofErr w:type="gramEnd"/>
      <w:r>
        <w:t xml:space="preserve"> = {25},</w:t>
      </w:r>
    </w:p>
    <w:p w14:paraId="6C153585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number</w:t>
      </w:r>
      <w:proofErr w:type="gramEnd"/>
      <w:r>
        <w:t xml:space="preserve"> = {3},</w:t>
      </w:r>
    </w:p>
    <w:p w14:paraId="04B312E6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month</w:t>
      </w:r>
      <w:proofErr w:type="gramEnd"/>
      <w:r>
        <w:t xml:space="preserve"> = </w:t>
      </w:r>
      <w:proofErr w:type="spellStart"/>
      <w:r>
        <w:t>jul</w:t>
      </w:r>
      <w:proofErr w:type="spellEnd"/>
      <w:r>
        <w:t>,</w:t>
      </w:r>
    </w:p>
    <w:p w14:paraId="64E8C477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year</w:t>
      </w:r>
      <w:proofErr w:type="gramEnd"/>
      <w:r>
        <w:t xml:space="preserve"> = {2006},</w:t>
      </w:r>
    </w:p>
    <w:p w14:paraId="50C5EAF0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issn</w:t>
      </w:r>
      <w:proofErr w:type="spellEnd"/>
      <w:proofErr w:type="gramEnd"/>
      <w:r>
        <w:t xml:space="preserve"> = {0730-0301},</w:t>
      </w:r>
    </w:p>
    <w:p w14:paraId="53D2CDA1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pages</w:t>
      </w:r>
      <w:proofErr w:type="gramEnd"/>
      <w:r>
        <w:t xml:space="preserve"> = {1160--1168},</w:t>
      </w:r>
    </w:p>
    <w:p w14:paraId="59278E86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numpages</w:t>
      </w:r>
      <w:proofErr w:type="spellEnd"/>
      <w:proofErr w:type="gramEnd"/>
      <w:r>
        <w:t xml:space="preserve"> = {9},</w:t>
      </w:r>
    </w:p>
    <w:p w14:paraId="5D93A03E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url</w:t>
      </w:r>
      <w:proofErr w:type="spellEnd"/>
      <w:proofErr w:type="gramEnd"/>
      <w:r>
        <w:t xml:space="preserve"> = {http://doi.acm.org/10.1145/1141911.1142008},</w:t>
      </w:r>
    </w:p>
    <w:p w14:paraId="03774424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doi</w:t>
      </w:r>
      <w:proofErr w:type="spellEnd"/>
      <w:proofErr w:type="gramEnd"/>
      <w:r>
        <w:t xml:space="preserve"> = {10.1145/1141911.1142008},</w:t>
      </w:r>
    </w:p>
    <w:p w14:paraId="117DD5D9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acmid</w:t>
      </w:r>
      <w:proofErr w:type="spellEnd"/>
      <w:proofErr w:type="gramEnd"/>
      <w:r>
        <w:t xml:space="preserve"> = {1142008},</w:t>
      </w:r>
    </w:p>
    <w:p w14:paraId="2381A539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publisher</w:t>
      </w:r>
      <w:proofErr w:type="gramEnd"/>
      <w:r>
        <w:t xml:space="preserve"> = {ACM},</w:t>
      </w:r>
    </w:p>
    <w:p w14:paraId="3FAC48CF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address</w:t>
      </w:r>
      <w:proofErr w:type="gramEnd"/>
      <w:r>
        <w:t xml:space="preserve"> = {New York, NY, USA},</w:t>
      </w:r>
    </w:p>
    <w:p w14:paraId="4F720384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keywords</w:t>
      </w:r>
      <w:proofErr w:type="gramEnd"/>
      <w:r>
        <w:t xml:space="preserve"> = {crowds, human simulation, motion planning}</w:t>
      </w:r>
    </w:p>
    <w:p w14:paraId="63FDC262" w14:textId="77777777" w:rsidR="00F36334" w:rsidRDefault="00F36334" w:rsidP="00F36334">
      <w:pPr>
        <w:pStyle w:val="PreformattedText"/>
      </w:pPr>
      <w:r>
        <w:t xml:space="preserve">} </w:t>
      </w:r>
    </w:p>
    <w:p w14:paraId="191704DE" w14:textId="77777777" w:rsidR="00F36334" w:rsidRDefault="00F36334" w:rsidP="00F36334">
      <w:pPr>
        <w:pStyle w:val="PreformattedText"/>
      </w:pPr>
    </w:p>
    <w:p w14:paraId="23227544" w14:textId="77777777" w:rsidR="00F36334" w:rsidRDefault="00F36334" w:rsidP="00F36334">
      <w:pPr>
        <w:pStyle w:val="PreformattedText"/>
      </w:pPr>
      <w:r>
        <w:lastRenderedPageBreak/>
        <w:t>@</w:t>
      </w:r>
      <w:proofErr w:type="gramStart"/>
      <w:r>
        <w:t>article</w:t>
      </w:r>
      <w:proofErr w:type="gramEnd"/>
      <w:r>
        <w:t>{Narain:2009,</w:t>
      </w:r>
    </w:p>
    <w:p w14:paraId="7BF98984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author</w:t>
      </w:r>
      <w:proofErr w:type="gramEnd"/>
      <w:r>
        <w:t xml:space="preserve"> = {</w:t>
      </w:r>
      <w:proofErr w:type="spellStart"/>
      <w:r>
        <w:t>Narain</w:t>
      </w:r>
      <w:proofErr w:type="spellEnd"/>
      <w:r>
        <w:t xml:space="preserve">, Rahul and </w:t>
      </w:r>
      <w:proofErr w:type="spellStart"/>
      <w:r>
        <w:t>Golas</w:t>
      </w:r>
      <w:proofErr w:type="spellEnd"/>
      <w:r>
        <w:t xml:space="preserve">, </w:t>
      </w:r>
      <w:proofErr w:type="spellStart"/>
      <w:r>
        <w:t>Abhinav</w:t>
      </w:r>
      <w:proofErr w:type="spellEnd"/>
      <w:r>
        <w:t xml:space="preserve"> and Curtis, Sean and Lin, Ming C.},</w:t>
      </w:r>
    </w:p>
    <w:p w14:paraId="2F1D88A9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title</w:t>
      </w:r>
      <w:proofErr w:type="gramEnd"/>
      <w:r>
        <w:t xml:space="preserve"> = {Aggregate Dynamics for Dense Crowd Simulation},</w:t>
      </w:r>
    </w:p>
    <w:p w14:paraId="1B10910A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journal</w:t>
      </w:r>
      <w:proofErr w:type="gramEnd"/>
      <w:r>
        <w:t xml:space="preserve"> = {ACM Trans. Graph.},</w:t>
      </w:r>
    </w:p>
    <w:p w14:paraId="6598F7B6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issue</w:t>
      </w:r>
      <w:proofErr w:type="gramEnd"/>
      <w:r>
        <w:t>_date</w:t>
      </w:r>
      <w:proofErr w:type="spellEnd"/>
      <w:r>
        <w:t xml:space="preserve"> = {December 2009},</w:t>
      </w:r>
    </w:p>
    <w:p w14:paraId="3863DB1B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volume</w:t>
      </w:r>
      <w:proofErr w:type="gramEnd"/>
      <w:r>
        <w:t xml:space="preserve"> = {28},</w:t>
      </w:r>
    </w:p>
    <w:p w14:paraId="69D97A6A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number</w:t>
      </w:r>
      <w:proofErr w:type="gramEnd"/>
      <w:r>
        <w:t xml:space="preserve"> = {5},</w:t>
      </w:r>
    </w:p>
    <w:p w14:paraId="573A2C04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month</w:t>
      </w:r>
      <w:proofErr w:type="gramEnd"/>
      <w:r>
        <w:t xml:space="preserve"> = </w:t>
      </w:r>
      <w:proofErr w:type="spellStart"/>
      <w:r>
        <w:t>dec</w:t>
      </w:r>
      <w:proofErr w:type="spellEnd"/>
      <w:r>
        <w:t>,</w:t>
      </w:r>
    </w:p>
    <w:p w14:paraId="6DB78ACA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year</w:t>
      </w:r>
      <w:proofErr w:type="gramEnd"/>
      <w:r>
        <w:t xml:space="preserve"> = {2009},</w:t>
      </w:r>
    </w:p>
    <w:p w14:paraId="35545275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issn</w:t>
      </w:r>
      <w:proofErr w:type="spellEnd"/>
      <w:proofErr w:type="gramEnd"/>
      <w:r>
        <w:t xml:space="preserve"> = {0730-0301},</w:t>
      </w:r>
    </w:p>
    <w:p w14:paraId="7EEC1BB5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pages</w:t>
      </w:r>
      <w:proofErr w:type="gramEnd"/>
      <w:r>
        <w:t xml:space="preserve"> = {122:1--122:8},</w:t>
      </w:r>
    </w:p>
    <w:p w14:paraId="42EFDA5A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articleno</w:t>
      </w:r>
      <w:proofErr w:type="spellEnd"/>
      <w:proofErr w:type="gramEnd"/>
      <w:r>
        <w:t xml:space="preserve"> = {122},</w:t>
      </w:r>
    </w:p>
    <w:p w14:paraId="0698823F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numpages</w:t>
      </w:r>
      <w:proofErr w:type="spellEnd"/>
      <w:proofErr w:type="gramEnd"/>
      <w:r>
        <w:t xml:space="preserve"> = {8},</w:t>
      </w:r>
    </w:p>
    <w:p w14:paraId="23C94C4F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url</w:t>
      </w:r>
      <w:proofErr w:type="spellEnd"/>
      <w:proofErr w:type="gramEnd"/>
      <w:r>
        <w:t xml:space="preserve"> = {http://doi.acm.org/10.1145/1618452.1618468},</w:t>
      </w:r>
    </w:p>
    <w:p w14:paraId="7C81269F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doi</w:t>
      </w:r>
      <w:proofErr w:type="spellEnd"/>
      <w:proofErr w:type="gramEnd"/>
      <w:r>
        <w:t xml:space="preserve"> = {10.1145/1618452.1618468},</w:t>
      </w:r>
    </w:p>
    <w:p w14:paraId="01B39D3F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acmid</w:t>
      </w:r>
      <w:proofErr w:type="spellEnd"/>
      <w:proofErr w:type="gramEnd"/>
      <w:r>
        <w:t xml:space="preserve"> = {1618468},</w:t>
      </w:r>
    </w:p>
    <w:p w14:paraId="62A43A8C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publisher</w:t>
      </w:r>
      <w:proofErr w:type="gramEnd"/>
      <w:r>
        <w:t xml:space="preserve"> = {ACM},</w:t>
      </w:r>
    </w:p>
    <w:p w14:paraId="516703B2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address</w:t>
      </w:r>
      <w:proofErr w:type="gramEnd"/>
      <w:r>
        <w:t xml:space="preserve"> = {New York, NY, USA},</w:t>
      </w:r>
    </w:p>
    <w:p w14:paraId="7805B7A6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keywords</w:t>
      </w:r>
      <w:proofErr w:type="gramEnd"/>
      <w:r>
        <w:t xml:space="preserve"> = {continuum, crowds, incompressibility, planning}</w:t>
      </w:r>
    </w:p>
    <w:p w14:paraId="0E636267" w14:textId="77777777" w:rsidR="00F36334" w:rsidRDefault="00F36334" w:rsidP="00F36334">
      <w:pPr>
        <w:pStyle w:val="PreformattedText"/>
      </w:pPr>
      <w:r>
        <w:t>}</w:t>
      </w:r>
    </w:p>
    <w:p w14:paraId="15C2D014" w14:textId="77777777" w:rsidR="00F36334" w:rsidRDefault="00F36334" w:rsidP="00F36334">
      <w:pPr>
        <w:pStyle w:val="PreformattedText"/>
      </w:pPr>
    </w:p>
    <w:p w14:paraId="6DB54DC1" w14:textId="77777777" w:rsidR="00F36334" w:rsidRDefault="00F36334" w:rsidP="00F36334">
      <w:pPr>
        <w:pStyle w:val="PreformattedText"/>
      </w:pPr>
      <w:r>
        <w:t>@</w:t>
      </w:r>
      <w:proofErr w:type="spellStart"/>
      <w:proofErr w:type="gramStart"/>
      <w:r>
        <w:t>inproceedings</w:t>
      </w:r>
      <w:proofErr w:type="spellEnd"/>
      <w:proofErr w:type="gramEnd"/>
      <w:r>
        <w:t>{Golas:2013,</w:t>
      </w:r>
    </w:p>
    <w:p w14:paraId="5F74D1AF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author</w:t>
      </w:r>
      <w:proofErr w:type="gramEnd"/>
      <w:r>
        <w:t xml:space="preserve"> = {</w:t>
      </w:r>
      <w:proofErr w:type="spellStart"/>
      <w:r>
        <w:t>Golas</w:t>
      </w:r>
      <w:proofErr w:type="spellEnd"/>
      <w:r>
        <w:t xml:space="preserve">, </w:t>
      </w:r>
      <w:proofErr w:type="spellStart"/>
      <w:r>
        <w:t>Abhinav</w:t>
      </w:r>
      <w:proofErr w:type="spellEnd"/>
      <w:r>
        <w:t xml:space="preserve"> and </w:t>
      </w:r>
      <w:proofErr w:type="spellStart"/>
      <w:r>
        <w:t>Narain</w:t>
      </w:r>
      <w:proofErr w:type="spellEnd"/>
      <w:r>
        <w:t>, Rahul and Lin, Ming},</w:t>
      </w:r>
    </w:p>
    <w:p w14:paraId="1F9D080F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title</w:t>
      </w:r>
      <w:proofErr w:type="gramEnd"/>
      <w:r>
        <w:t xml:space="preserve"> = {Hybrid Long-range Collision Avoidance for Crowd Simulation},</w:t>
      </w:r>
    </w:p>
    <w:p w14:paraId="664AE6FD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booktitle</w:t>
      </w:r>
      <w:proofErr w:type="spellEnd"/>
      <w:proofErr w:type="gramEnd"/>
      <w:r>
        <w:t xml:space="preserve"> = {Proceedings of the ACM SIGGRAPH Symposium on Interactive 3D Graphics and Games},</w:t>
      </w:r>
    </w:p>
    <w:p w14:paraId="628C52F2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series</w:t>
      </w:r>
      <w:proofErr w:type="gramEnd"/>
      <w:r>
        <w:t xml:space="preserve"> = {I3D '13},</w:t>
      </w:r>
    </w:p>
    <w:p w14:paraId="3C57025A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year</w:t>
      </w:r>
      <w:proofErr w:type="gramEnd"/>
      <w:r>
        <w:t xml:space="preserve"> = {2013},</w:t>
      </w:r>
    </w:p>
    <w:p w14:paraId="71021ADF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isbn</w:t>
      </w:r>
      <w:proofErr w:type="spellEnd"/>
      <w:proofErr w:type="gramEnd"/>
      <w:r>
        <w:t xml:space="preserve"> = {978-1-4503-1956-0},</w:t>
      </w:r>
    </w:p>
    <w:p w14:paraId="78CDD797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location</w:t>
      </w:r>
      <w:proofErr w:type="gramEnd"/>
      <w:r>
        <w:t xml:space="preserve"> = {Orlando, Florida},</w:t>
      </w:r>
    </w:p>
    <w:p w14:paraId="0BD4C25B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pages</w:t>
      </w:r>
      <w:proofErr w:type="gramEnd"/>
      <w:r>
        <w:t xml:space="preserve"> = {29--36},</w:t>
      </w:r>
    </w:p>
    <w:p w14:paraId="7C30D254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numpages</w:t>
      </w:r>
      <w:proofErr w:type="spellEnd"/>
      <w:proofErr w:type="gramEnd"/>
      <w:r>
        <w:t xml:space="preserve"> = {8},</w:t>
      </w:r>
    </w:p>
    <w:p w14:paraId="7801E656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url</w:t>
      </w:r>
      <w:proofErr w:type="spellEnd"/>
      <w:proofErr w:type="gramEnd"/>
      <w:r>
        <w:t xml:space="preserve"> = {http://doi.acm.org/10.1145/2448196.2448200},</w:t>
      </w:r>
    </w:p>
    <w:p w14:paraId="7BEE5AF6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doi</w:t>
      </w:r>
      <w:proofErr w:type="spellEnd"/>
      <w:proofErr w:type="gramEnd"/>
      <w:r>
        <w:t xml:space="preserve"> = {10.1145/2448196.2448200},</w:t>
      </w:r>
    </w:p>
    <w:p w14:paraId="02249AF6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acmid</w:t>
      </w:r>
      <w:proofErr w:type="spellEnd"/>
      <w:proofErr w:type="gramEnd"/>
      <w:r>
        <w:t xml:space="preserve"> = {2448200},</w:t>
      </w:r>
    </w:p>
    <w:p w14:paraId="51599221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publisher</w:t>
      </w:r>
      <w:proofErr w:type="gramEnd"/>
      <w:r>
        <w:t xml:space="preserve"> = {ACM},</w:t>
      </w:r>
    </w:p>
    <w:p w14:paraId="7447CFC2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address</w:t>
      </w:r>
      <w:proofErr w:type="gramEnd"/>
      <w:r>
        <w:t xml:space="preserve"> = {New York, NY, USA},</w:t>
      </w:r>
    </w:p>
    <w:p w14:paraId="01FA392C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keywords</w:t>
      </w:r>
      <w:proofErr w:type="gramEnd"/>
      <w:r>
        <w:t xml:space="preserve"> = {collision avoidance, crowd simulation, hybrid algorithms, </w:t>
      </w:r>
      <w:proofErr w:type="spellStart"/>
      <w:r>
        <w:t>lookahead</w:t>
      </w:r>
      <w:proofErr w:type="spellEnd"/>
      <w:r>
        <w:t>}</w:t>
      </w:r>
    </w:p>
    <w:p w14:paraId="776FEB7A" w14:textId="77777777" w:rsidR="00F36334" w:rsidRDefault="00F36334" w:rsidP="00F36334">
      <w:pPr>
        <w:pStyle w:val="PreformattedText"/>
      </w:pPr>
      <w:r>
        <w:t xml:space="preserve">} </w:t>
      </w:r>
    </w:p>
    <w:p w14:paraId="1BA9A4C1" w14:textId="77777777" w:rsidR="00F36334" w:rsidRDefault="00F36334" w:rsidP="00F36334">
      <w:pPr>
        <w:pStyle w:val="PreformattedText"/>
      </w:pPr>
    </w:p>
    <w:p w14:paraId="56224D37" w14:textId="77777777" w:rsidR="00F36334" w:rsidRDefault="00F36334" w:rsidP="00F36334">
      <w:pPr>
        <w:pStyle w:val="PreformattedText"/>
      </w:pPr>
      <w:r>
        <w:t>@</w:t>
      </w:r>
      <w:proofErr w:type="gramStart"/>
      <w:r>
        <w:t>article</w:t>
      </w:r>
      <w:proofErr w:type="gramEnd"/>
      <w:r>
        <w:t xml:space="preserve">{Boykov:2001, </w:t>
      </w:r>
    </w:p>
    <w:p w14:paraId="7CF90D4B" w14:textId="77777777" w:rsidR="00F36334" w:rsidRDefault="00F36334" w:rsidP="00F36334">
      <w:pPr>
        <w:pStyle w:val="PreformattedText"/>
      </w:pPr>
      <w:proofErr w:type="gramStart"/>
      <w:r>
        <w:t>author</w:t>
      </w:r>
      <w:proofErr w:type="gramEnd"/>
      <w:r>
        <w:t>={</w:t>
      </w:r>
      <w:proofErr w:type="spellStart"/>
      <w:r>
        <w:t>Boykov</w:t>
      </w:r>
      <w:proofErr w:type="spellEnd"/>
      <w:r>
        <w:t xml:space="preserve">, Y. and </w:t>
      </w:r>
      <w:proofErr w:type="spellStart"/>
      <w:r>
        <w:t>Veksler</w:t>
      </w:r>
      <w:proofErr w:type="spellEnd"/>
      <w:r>
        <w:t xml:space="preserve">, O. and </w:t>
      </w:r>
      <w:proofErr w:type="spellStart"/>
      <w:r>
        <w:t>Zabih</w:t>
      </w:r>
      <w:proofErr w:type="spellEnd"/>
      <w:r>
        <w:t xml:space="preserve">, R.}, </w:t>
      </w:r>
    </w:p>
    <w:p w14:paraId="79800009" w14:textId="77777777" w:rsidR="00F36334" w:rsidRDefault="00F36334" w:rsidP="00F36334">
      <w:pPr>
        <w:pStyle w:val="PreformattedText"/>
      </w:pPr>
      <w:proofErr w:type="gramStart"/>
      <w:r>
        <w:t>journal</w:t>
      </w:r>
      <w:proofErr w:type="gramEnd"/>
      <w:r>
        <w:t xml:space="preserve">={Pattern Analysis and Machine Intelligence, IEEE Transactions on}, </w:t>
      </w:r>
    </w:p>
    <w:p w14:paraId="3E8E5AF9" w14:textId="77777777" w:rsidR="00F36334" w:rsidRDefault="00F36334" w:rsidP="00F36334">
      <w:pPr>
        <w:pStyle w:val="PreformattedText"/>
      </w:pPr>
      <w:proofErr w:type="gramStart"/>
      <w:r>
        <w:t>title</w:t>
      </w:r>
      <w:proofErr w:type="gramEnd"/>
      <w:r>
        <w:t xml:space="preserve">={Fast approximate energy minimization via graph cuts}, </w:t>
      </w:r>
    </w:p>
    <w:p w14:paraId="7644C61D" w14:textId="77777777" w:rsidR="00F36334" w:rsidRDefault="00F36334" w:rsidP="00F36334">
      <w:pPr>
        <w:pStyle w:val="PreformattedText"/>
      </w:pPr>
      <w:proofErr w:type="gramStart"/>
      <w:r>
        <w:t>year</w:t>
      </w:r>
      <w:proofErr w:type="gramEnd"/>
      <w:r>
        <w:t xml:space="preserve">={2001}, </w:t>
      </w:r>
    </w:p>
    <w:p w14:paraId="47714790" w14:textId="77777777" w:rsidR="00F36334" w:rsidRDefault="00F36334" w:rsidP="00F36334">
      <w:pPr>
        <w:pStyle w:val="PreformattedText"/>
      </w:pPr>
      <w:proofErr w:type="gramStart"/>
      <w:r>
        <w:t>month</w:t>
      </w:r>
      <w:proofErr w:type="gramEnd"/>
      <w:r>
        <w:t xml:space="preserve">={Nov}, </w:t>
      </w:r>
    </w:p>
    <w:p w14:paraId="5FD3310F" w14:textId="77777777" w:rsidR="00F36334" w:rsidRDefault="00F36334" w:rsidP="00F36334">
      <w:pPr>
        <w:pStyle w:val="PreformattedText"/>
      </w:pPr>
      <w:proofErr w:type="gramStart"/>
      <w:r>
        <w:t>volume</w:t>
      </w:r>
      <w:proofErr w:type="gramEnd"/>
      <w:r>
        <w:t xml:space="preserve">={23}, </w:t>
      </w:r>
    </w:p>
    <w:p w14:paraId="440DECCF" w14:textId="77777777" w:rsidR="00F36334" w:rsidRDefault="00F36334" w:rsidP="00F36334">
      <w:pPr>
        <w:pStyle w:val="PreformattedText"/>
      </w:pPr>
      <w:proofErr w:type="gramStart"/>
      <w:r>
        <w:t>number</w:t>
      </w:r>
      <w:proofErr w:type="gramEnd"/>
      <w:r>
        <w:t xml:space="preserve">={11}, </w:t>
      </w:r>
    </w:p>
    <w:p w14:paraId="65428B4D" w14:textId="77777777" w:rsidR="00F36334" w:rsidRDefault="00F36334" w:rsidP="00F36334">
      <w:pPr>
        <w:pStyle w:val="PreformattedText"/>
      </w:pPr>
      <w:proofErr w:type="gramStart"/>
      <w:r>
        <w:t>pages</w:t>
      </w:r>
      <w:proofErr w:type="gramEnd"/>
      <w:r>
        <w:t xml:space="preserve">={1222-1239}, </w:t>
      </w:r>
    </w:p>
    <w:p w14:paraId="44E6FB77" w14:textId="77777777" w:rsidR="00F36334" w:rsidRDefault="00F36334" w:rsidP="00F36334">
      <w:pPr>
        <w:pStyle w:val="PreformattedText"/>
      </w:pPr>
      <w:proofErr w:type="gramStart"/>
      <w:r>
        <w:t>keywords</w:t>
      </w:r>
      <w:proofErr w:type="gramEnd"/>
      <w:r>
        <w:t xml:space="preserve">={computational </w:t>
      </w:r>
      <w:proofErr w:type="spellStart"/>
      <w:r>
        <w:t>complexity;computer</w:t>
      </w:r>
      <w:proofErr w:type="spellEnd"/>
      <w:r>
        <w:t xml:space="preserve"> </w:t>
      </w:r>
      <w:proofErr w:type="spellStart"/>
      <w:r>
        <w:t>vision;image</w:t>
      </w:r>
      <w:proofErr w:type="spellEnd"/>
      <w:r>
        <w:t xml:space="preserve"> </w:t>
      </w:r>
      <w:proofErr w:type="spellStart"/>
      <w:r>
        <w:t>restoration;minimisation;simulated</w:t>
      </w:r>
      <w:proofErr w:type="spellEnd"/>
      <w:r>
        <w:t xml:space="preserve"> </w:t>
      </w:r>
      <w:proofErr w:type="spellStart"/>
      <w:r>
        <w:t>annealing;Markov</w:t>
      </w:r>
      <w:proofErr w:type="spellEnd"/>
      <w:r>
        <w:t xml:space="preserve"> Random </w:t>
      </w:r>
      <w:proofErr w:type="spellStart"/>
      <w:r>
        <w:t>fields;NP-hard;approximation</w:t>
      </w:r>
      <w:proofErr w:type="spellEnd"/>
      <w:r>
        <w:t xml:space="preserve"> </w:t>
      </w:r>
      <w:proofErr w:type="spellStart"/>
      <w:r>
        <w:t>algorithms;arbitrarily</w:t>
      </w:r>
      <w:proofErr w:type="spellEnd"/>
      <w:r>
        <w:t xml:space="preserve"> large </w:t>
      </w:r>
      <w:proofErr w:type="spellStart"/>
      <w:r>
        <w:t>sets;common</w:t>
      </w:r>
      <w:proofErr w:type="spellEnd"/>
      <w:r>
        <w:t xml:space="preserve"> </w:t>
      </w:r>
      <w:proofErr w:type="spellStart"/>
      <w:r>
        <w:t>constraint;computer</w:t>
      </w:r>
      <w:proofErr w:type="spellEnd"/>
      <w:r>
        <w:t xml:space="preserve"> </w:t>
      </w:r>
      <w:proofErr w:type="spellStart"/>
      <w:r>
        <w:t>vision;discontinuity</w:t>
      </w:r>
      <w:proofErr w:type="spellEnd"/>
      <w:r>
        <w:t xml:space="preserve"> preserving </w:t>
      </w:r>
      <w:proofErr w:type="spellStart"/>
      <w:r>
        <w:t>energies;discontinuity-preserving</w:t>
      </w:r>
      <w:proofErr w:type="spellEnd"/>
      <w:r>
        <w:t xml:space="preserve"> </w:t>
      </w:r>
      <w:proofErr w:type="spellStart"/>
      <w:r>
        <w:t>case;early</w:t>
      </w:r>
      <w:proofErr w:type="spellEnd"/>
      <w:r>
        <w:t xml:space="preserve"> </w:t>
      </w:r>
      <w:proofErr w:type="spellStart"/>
      <w:r>
        <w:t>vision;energy</w:t>
      </w:r>
      <w:proofErr w:type="spellEnd"/>
      <w:r>
        <w:t xml:space="preserve"> </w:t>
      </w:r>
      <w:proofErr w:type="spellStart"/>
      <w:r>
        <w:t>minimization;expansion</w:t>
      </w:r>
      <w:proofErr w:type="spellEnd"/>
      <w:r>
        <w:t xml:space="preserve"> </w:t>
      </w:r>
      <w:proofErr w:type="spellStart"/>
      <w:r>
        <w:t>algorithm;expansion</w:t>
      </w:r>
      <w:proofErr w:type="spellEnd"/>
      <w:r>
        <w:t xml:space="preserve"> </w:t>
      </w:r>
      <w:proofErr w:type="spellStart"/>
      <w:r>
        <w:t>moves;fast</w:t>
      </w:r>
      <w:proofErr w:type="spellEnd"/>
      <w:r>
        <w:t xml:space="preserve"> approximate energy </w:t>
      </w:r>
      <w:proofErr w:type="spellStart"/>
      <w:r>
        <w:t>minimization;general</w:t>
      </w:r>
      <w:proofErr w:type="spellEnd"/>
      <w:r>
        <w:t xml:space="preserve"> energy </w:t>
      </w:r>
      <w:proofErr w:type="spellStart"/>
      <w:r>
        <w:lastRenderedPageBreak/>
        <w:t>functions;global</w:t>
      </w:r>
      <w:proofErr w:type="spellEnd"/>
      <w:r>
        <w:t xml:space="preserve"> </w:t>
      </w:r>
      <w:proofErr w:type="spellStart"/>
      <w:r>
        <w:t>minimization;global</w:t>
      </w:r>
      <w:proofErr w:type="spellEnd"/>
      <w:r>
        <w:t xml:space="preserve"> </w:t>
      </w:r>
      <w:proofErr w:type="spellStart"/>
      <w:r>
        <w:t>minimum;graph</w:t>
      </w:r>
      <w:proofErr w:type="spellEnd"/>
      <w:r>
        <w:t xml:space="preserve"> </w:t>
      </w:r>
      <w:proofErr w:type="spellStart"/>
      <w:r>
        <w:t>algorithms;graph</w:t>
      </w:r>
      <w:proofErr w:type="spellEnd"/>
      <w:r>
        <w:t xml:space="preserve"> </w:t>
      </w:r>
      <w:proofErr w:type="spellStart"/>
      <w:r>
        <w:t>cuts;ground</w:t>
      </w:r>
      <w:proofErr w:type="spellEnd"/>
      <w:r>
        <w:t xml:space="preserve"> </w:t>
      </w:r>
      <w:proofErr w:type="spellStart"/>
      <w:r>
        <w:t>truth;image</w:t>
      </w:r>
      <w:proofErr w:type="spellEnd"/>
      <w:r>
        <w:t xml:space="preserve"> </w:t>
      </w:r>
      <w:proofErr w:type="spellStart"/>
      <w:r>
        <w:t>restoration;local</w:t>
      </w:r>
      <w:proofErr w:type="spellEnd"/>
      <w:r>
        <w:t xml:space="preserve"> </w:t>
      </w:r>
      <w:proofErr w:type="spellStart"/>
      <w:r>
        <w:t>minimum;maximum</w:t>
      </w:r>
      <w:proofErr w:type="spellEnd"/>
      <w:r>
        <w:t xml:space="preserve"> </w:t>
      </w:r>
      <w:proofErr w:type="spellStart"/>
      <w:r>
        <w:t>flow;minimum</w:t>
      </w:r>
      <w:proofErr w:type="spellEnd"/>
      <w:r>
        <w:t xml:space="preserve"> </w:t>
      </w:r>
      <w:proofErr w:type="spellStart"/>
      <w:r>
        <w:t>cut;object</w:t>
      </w:r>
      <w:proofErr w:type="spellEnd"/>
      <w:r>
        <w:t xml:space="preserve"> </w:t>
      </w:r>
      <w:proofErr w:type="spellStart"/>
      <w:r>
        <w:t>boundaries;sharp</w:t>
      </w:r>
      <w:proofErr w:type="spellEnd"/>
      <w:r>
        <w:t xml:space="preserve"> </w:t>
      </w:r>
      <w:proofErr w:type="spellStart"/>
      <w:r>
        <w:t>discontinuities;simulated</w:t>
      </w:r>
      <w:proofErr w:type="spellEnd"/>
      <w:r>
        <w:t xml:space="preserve"> </w:t>
      </w:r>
      <w:proofErr w:type="spellStart"/>
      <w:r>
        <w:t>annealing;smoothness</w:t>
      </w:r>
      <w:proofErr w:type="spellEnd"/>
      <w:r>
        <w:t xml:space="preserve"> </w:t>
      </w:r>
      <w:proofErr w:type="spellStart"/>
      <w:r>
        <w:t>constraints;standard</w:t>
      </w:r>
      <w:proofErr w:type="spellEnd"/>
      <w:r>
        <w:t xml:space="preserve"> </w:t>
      </w:r>
      <w:proofErr w:type="spellStart"/>
      <w:r>
        <w:t>algorithms;swap</w:t>
      </w:r>
      <w:proofErr w:type="spellEnd"/>
      <w:r>
        <w:t xml:space="preserve"> </w:t>
      </w:r>
      <w:proofErr w:type="spellStart"/>
      <w:r>
        <w:t>algorithm;swap</w:t>
      </w:r>
      <w:proofErr w:type="spellEnd"/>
      <w:r>
        <w:t xml:space="preserve"> </w:t>
      </w:r>
      <w:proofErr w:type="spellStart"/>
      <w:r>
        <w:t>moves;Approximation</w:t>
      </w:r>
      <w:proofErr w:type="spellEnd"/>
      <w:r>
        <w:t xml:space="preserve"> </w:t>
      </w:r>
      <w:proofErr w:type="spellStart"/>
      <w:r>
        <w:t>algorithms;Computer</w:t>
      </w:r>
      <w:proofErr w:type="spellEnd"/>
      <w:r>
        <w:t xml:space="preserve"> </w:t>
      </w:r>
      <w:proofErr w:type="spellStart"/>
      <w:r>
        <w:t>vision;Energy</w:t>
      </w:r>
      <w:proofErr w:type="spellEnd"/>
      <w:r>
        <w:t xml:space="preserve"> </w:t>
      </w:r>
      <w:proofErr w:type="spellStart"/>
      <w:r>
        <w:t>measurement;Image</w:t>
      </w:r>
      <w:proofErr w:type="spellEnd"/>
      <w:r>
        <w:t xml:space="preserve"> </w:t>
      </w:r>
      <w:proofErr w:type="spellStart"/>
      <w:r>
        <w:t>restoration;Labeling;Markov</w:t>
      </w:r>
      <w:proofErr w:type="spellEnd"/>
      <w:r>
        <w:t xml:space="preserve"> random </w:t>
      </w:r>
      <w:proofErr w:type="spellStart"/>
      <w:r>
        <w:t>fields;Minimization</w:t>
      </w:r>
      <w:proofErr w:type="spellEnd"/>
      <w:r>
        <w:t xml:space="preserve"> </w:t>
      </w:r>
      <w:proofErr w:type="spellStart"/>
      <w:r>
        <w:t>methods;Motion</w:t>
      </w:r>
      <w:proofErr w:type="spellEnd"/>
      <w:r>
        <w:t xml:space="preserve"> </w:t>
      </w:r>
      <w:proofErr w:type="spellStart"/>
      <w:r>
        <w:t>estimation;Simulated</w:t>
      </w:r>
      <w:proofErr w:type="spellEnd"/>
      <w:r>
        <w:t xml:space="preserve"> </w:t>
      </w:r>
      <w:proofErr w:type="spellStart"/>
      <w:r>
        <w:t>annealing;Stereo</w:t>
      </w:r>
      <w:proofErr w:type="spellEnd"/>
      <w:r>
        <w:t xml:space="preserve"> vision}, </w:t>
      </w:r>
    </w:p>
    <w:p w14:paraId="6C49CCAF" w14:textId="77777777" w:rsidR="00F36334" w:rsidRDefault="00F36334" w:rsidP="00F36334">
      <w:pPr>
        <w:pStyle w:val="PreformattedText"/>
      </w:pPr>
      <w:proofErr w:type="spellStart"/>
      <w:proofErr w:type="gramStart"/>
      <w:r>
        <w:t>doi</w:t>
      </w:r>
      <w:proofErr w:type="spellEnd"/>
      <w:proofErr w:type="gramEnd"/>
      <w:r>
        <w:t xml:space="preserve">={10.1109/34.969114}, </w:t>
      </w:r>
    </w:p>
    <w:p w14:paraId="663E4836" w14:textId="77777777" w:rsidR="00F36334" w:rsidRDefault="00F36334" w:rsidP="00F36334">
      <w:pPr>
        <w:pStyle w:val="PreformattedText"/>
      </w:pPr>
      <w:r>
        <w:t>ISSN={0162-8828}</w:t>
      </w:r>
    </w:p>
    <w:p w14:paraId="7E653C85" w14:textId="77777777" w:rsidR="00F36334" w:rsidRDefault="00F36334" w:rsidP="00F36334">
      <w:pPr>
        <w:pStyle w:val="PreformattedText"/>
      </w:pPr>
      <w:r>
        <w:t>}</w:t>
      </w:r>
    </w:p>
    <w:p w14:paraId="0CCFB2A8" w14:textId="77777777" w:rsidR="00F36334" w:rsidRDefault="00F36334" w:rsidP="00F36334">
      <w:pPr>
        <w:pStyle w:val="PreformattedText"/>
      </w:pPr>
    </w:p>
    <w:p w14:paraId="17057FB8" w14:textId="77777777" w:rsidR="00F36334" w:rsidRDefault="00F36334" w:rsidP="00F36334">
      <w:pPr>
        <w:pStyle w:val="PreformattedText"/>
      </w:pPr>
      <w:r>
        <w:t>@</w:t>
      </w:r>
      <w:proofErr w:type="gramStart"/>
      <w:r>
        <w:t>article</w:t>
      </w:r>
      <w:proofErr w:type="gramEnd"/>
      <w:r>
        <w:t xml:space="preserve">{Kolmogorov:2004, </w:t>
      </w:r>
    </w:p>
    <w:p w14:paraId="49018185" w14:textId="77777777" w:rsidR="00F36334" w:rsidRDefault="00F36334" w:rsidP="00F36334">
      <w:pPr>
        <w:pStyle w:val="PreformattedText"/>
      </w:pPr>
      <w:proofErr w:type="gramStart"/>
      <w:r>
        <w:t>author</w:t>
      </w:r>
      <w:proofErr w:type="gramEnd"/>
      <w:r>
        <w:t xml:space="preserve">={Kolmogorov, V. and </w:t>
      </w:r>
      <w:proofErr w:type="spellStart"/>
      <w:r>
        <w:t>Zabih</w:t>
      </w:r>
      <w:proofErr w:type="spellEnd"/>
      <w:r>
        <w:t xml:space="preserve">, R.}, </w:t>
      </w:r>
    </w:p>
    <w:p w14:paraId="59D2B6B0" w14:textId="77777777" w:rsidR="00F36334" w:rsidRDefault="00F36334" w:rsidP="00F36334">
      <w:pPr>
        <w:pStyle w:val="PreformattedText"/>
      </w:pPr>
      <w:proofErr w:type="gramStart"/>
      <w:r>
        <w:t>journal</w:t>
      </w:r>
      <w:proofErr w:type="gramEnd"/>
      <w:r>
        <w:t xml:space="preserve">={Pattern Analysis and Machine Intelligence, IEEE Transactions on}, </w:t>
      </w:r>
    </w:p>
    <w:p w14:paraId="03B762F2" w14:textId="77777777" w:rsidR="00F36334" w:rsidRDefault="00F36334" w:rsidP="00F36334">
      <w:pPr>
        <w:pStyle w:val="PreformattedText"/>
      </w:pPr>
      <w:proofErr w:type="gramStart"/>
      <w:r>
        <w:t>title</w:t>
      </w:r>
      <w:proofErr w:type="gramEnd"/>
      <w:r>
        <w:t xml:space="preserve">={What Energy Functions can be Minimized via Graph Cuts}, </w:t>
      </w:r>
    </w:p>
    <w:p w14:paraId="2D5B8BB2" w14:textId="77777777" w:rsidR="00F36334" w:rsidRDefault="00F36334" w:rsidP="00F36334">
      <w:pPr>
        <w:pStyle w:val="PreformattedText"/>
      </w:pPr>
      <w:proofErr w:type="gramStart"/>
      <w:r>
        <w:t>year</w:t>
      </w:r>
      <w:proofErr w:type="gramEnd"/>
      <w:r>
        <w:t xml:space="preserve">={2004}, </w:t>
      </w:r>
    </w:p>
    <w:p w14:paraId="2C0B04D5" w14:textId="77777777" w:rsidR="00F36334" w:rsidRDefault="00F36334" w:rsidP="00F36334">
      <w:pPr>
        <w:pStyle w:val="PreformattedText"/>
      </w:pPr>
      <w:proofErr w:type="gramStart"/>
      <w:r>
        <w:t>month</w:t>
      </w:r>
      <w:proofErr w:type="gramEnd"/>
      <w:r>
        <w:t xml:space="preserve">={Feb}, </w:t>
      </w:r>
    </w:p>
    <w:p w14:paraId="3DC518B3" w14:textId="77777777" w:rsidR="00F36334" w:rsidRDefault="00F36334" w:rsidP="00F36334">
      <w:pPr>
        <w:pStyle w:val="PreformattedText"/>
      </w:pPr>
      <w:proofErr w:type="gramStart"/>
      <w:r>
        <w:t>volume</w:t>
      </w:r>
      <w:proofErr w:type="gramEnd"/>
      <w:r>
        <w:t xml:space="preserve">={26}, </w:t>
      </w:r>
    </w:p>
    <w:p w14:paraId="4D516324" w14:textId="77777777" w:rsidR="00F36334" w:rsidRDefault="00F36334" w:rsidP="00F36334">
      <w:pPr>
        <w:pStyle w:val="PreformattedText"/>
      </w:pPr>
      <w:proofErr w:type="gramStart"/>
      <w:r>
        <w:t>number</w:t>
      </w:r>
      <w:proofErr w:type="gramEnd"/>
      <w:r>
        <w:t xml:space="preserve">={2}, </w:t>
      </w:r>
    </w:p>
    <w:p w14:paraId="46554D4B" w14:textId="77777777" w:rsidR="00F36334" w:rsidRDefault="00F36334" w:rsidP="00F36334">
      <w:pPr>
        <w:pStyle w:val="PreformattedText"/>
      </w:pPr>
      <w:proofErr w:type="gramStart"/>
      <w:r>
        <w:t>pages</w:t>
      </w:r>
      <w:proofErr w:type="gramEnd"/>
      <w:r>
        <w:t>={147-159}</w:t>
      </w:r>
    </w:p>
    <w:p w14:paraId="518321B1" w14:textId="77777777" w:rsidR="00F36334" w:rsidRDefault="00F36334" w:rsidP="00F36334">
      <w:pPr>
        <w:pStyle w:val="PreformattedText"/>
      </w:pPr>
      <w:r>
        <w:t>}</w:t>
      </w:r>
    </w:p>
    <w:p w14:paraId="2EB06F46" w14:textId="77777777" w:rsidR="00F36334" w:rsidRDefault="00F36334" w:rsidP="00F36334">
      <w:pPr>
        <w:pStyle w:val="PreformattedText"/>
      </w:pPr>
    </w:p>
    <w:p w14:paraId="41A9A074" w14:textId="77777777" w:rsidR="00F36334" w:rsidRDefault="00F36334" w:rsidP="00F36334">
      <w:pPr>
        <w:pStyle w:val="PreformattedText"/>
      </w:pPr>
      <w:r>
        <w:t>@</w:t>
      </w:r>
      <w:proofErr w:type="gramStart"/>
      <w:r>
        <w:t>article</w:t>
      </w:r>
      <w:proofErr w:type="gramEnd"/>
      <w:r>
        <w:t>{Boykov:2004,</w:t>
      </w:r>
    </w:p>
    <w:p w14:paraId="237D5BAF" w14:textId="77777777" w:rsidR="00F36334" w:rsidRDefault="00F36334" w:rsidP="00F36334">
      <w:pPr>
        <w:pStyle w:val="PreformattedText"/>
      </w:pPr>
      <w:proofErr w:type="gramStart"/>
      <w:r>
        <w:t>author</w:t>
      </w:r>
      <w:proofErr w:type="gramEnd"/>
      <w:r>
        <w:t xml:space="preserve"> = {Yuri </w:t>
      </w:r>
      <w:proofErr w:type="spellStart"/>
      <w:r>
        <w:t>Boykov</w:t>
      </w:r>
      <w:proofErr w:type="spellEnd"/>
      <w:r>
        <w:t xml:space="preserve"> and Vladimir Kolmogorov},</w:t>
      </w:r>
    </w:p>
    <w:p w14:paraId="1B32FE60" w14:textId="77777777" w:rsidR="00F36334" w:rsidRDefault="00F36334" w:rsidP="00F36334">
      <w:pPr>
        <w:pStyle w:val="PreformattedText"/>
      </w:pPr>
      <w:proofErr w:type="gramStart"/>
      <w:r>
        <w:t>title</w:t>
      </w:r>
      <w:proofErr w:type="gramEnd"/>
      <w:r>
        <w:t xml:space="preserve"> = {{An Experimental Comparison of Min-Cut/Max-Flow Algorithms for Energy Minimization in Vision}},</w:t>
      </w:r>
    </w:p>
    <w:p w14:paraId="0E556C64" w14:textId="77777777" w:rsidR="00F36334" w:rsidRDefault="00F36334" w:rsidP="00F36334">
      <w:pPr>
        <w:pStyle w:val="PreformattedText"/>
      </w:pPr>
      <w:proofErr w:type="gramStart"/>
      <w:r>
        <w:t>journal</w:t>
      </w:r>
      <w:proofErr w:type="gramEnd"/>
      <w:r>
        <w:t xml:space="preserve"> = {IEEE Transactions on Pattern Analysis and Machine Intelligence},</w:t>
      </w:r>
    </w:p>
    <w:p w14:paraId="7E2BDEB0" w14:textId="77777777" w:rsidR="00F36334" w:rsidRDefault="00F36334" w:rsidP="00F36334">
      <w:pPr>
        <w:pStyle w:val="PreformattedText"/>
      </w:pPr>
      <w:proofErr w:type="gramStart"/>
      <w:r>
        <w:t>volume</w:t>
      </w:r>
      <w:proofErr w:type="gramEnd"/>
      <w:r>
        <w:t xml:space="preserve"> = {26},</w:t>
      </w:r>
    </w:p>
    <w:p w14:paraId="740B0623" w14:textId="77777777" w:rsidR="00F36334" w:rsidRDefault="00F36334" w:rsidP="00F36334">
      <w:pPr>
        <w:pStyle w:val="PreformattedText"/>
      </w:pPr>
      <w:proofErr w:type="gramStart"/>
      <w:r>
        <w:t>year</w:t>
      </w:r>
      <w:proofErr w:type="gramEnd"/>
      <w:r>
        <w:t xml:space="preserve"> = {2004},</w:t>
      </w:r>
    </w:p>
    <w:p w14:paraId="65F764D3" w14:textId="77777777" w:rsidR="00F36334" w:rsidRDefault="00F36334" w:rsidP="00F36334">
      <w:pPr>
        <w:pStyle w:val="PreformattedText"/>
      </w:pPr>
      <w:proofErr w:type="gramStart"/>
      <w:r>
        <w:t>pages</w:t>
      </w:r>
      <w:proofErr w:type="gramEnd"/>
      <w:r>
        <w:t xml:space="preserve"> = {1124--1137},</w:t>
      </w:r>
    </w:p>
    <w:p w14:paraId="5EE3D315" w14:textId="77777777" w:rsidR="00F36334" w:rsidRDefault="00F36334" w:rsidP="00F36334">
      <w:pPr>
        <w:pStyle w:val="PreformattedText"/>
      </w:pPr>
      <w:proofErr w:type="gramStart"/>
      <w:r>
        <w:t>issue</w:t>
      </w:r>
      <w:proofErr w:type="gramEnd"/>
      <w:r>
        <w:t xml:space="preserve"> = {9},</w:t>
      </w:r>
    </w:p>
    <w:p w14:paraId="6525C410" w14:textId="77777777" w:rsidR="00F36334" w:rsidRDefault="00F36334" w:rsidP="00F36334">
      <w:pPr>
        <w:pStyle w:val="PreformattedText"/>
      </w:pPr>
      <w:proofErr w:type="spellStart"/>
      <w:proofErr w:type="gramStart"/>
      <w:r>
        <w:t>doi</w:t>
      </w:r>
      <w:proofErr w:type="spellEnd"/>
      <w:proofErr w:type="gramEnd"/>
      <w:r>
        <w:t xml:space="preserve"> = {10.1109/TPAMI.2004.60},</w:t>
      </w:r>
    </w:p>
    <w:p w14:paraId="74DF882E" w14:textId="77777777" w:rsidR="00F36334" w:rsidRDefault="00F36334" w:rsidP="00F36334">
      <w:pPr>
        <w:pStyle w:val="PreformattedText"/>
      </w:pPr>
      <w:proofErr w:type="spellStart"/>
      <w:proofErr w:type="gramStart"/>
      <w:r>
        <w:t>masid</w:t>
      </w:r>
      <w:proofErr w:type="spellEnd"/>
      <w:proofErr w:type="gramEnd"/>
      <w:r>
        <w:t xml:space="preserve"> = {1231695}</w:t>
      </w:r>
    </w:p>
    <w:p w14:paraId="3E783BE8" w14:textId="77777777" w:rsidR="00F36334" w:rsidRDefault="00F36334" w:rsidP="00F36334">
      <w:pPr>
        <w:pStyle w:val="PreformattedText"/>
      </w:pPr>
      <w:r>
        <w:t>}</w:t>
      </w:r>
    </w:p>
    <w:p w14:paraId="259EFC0A" w14:textId="77777777" w:rsidR="00F36334" w:rsidRDefault="00F36334" w:rsidP="00F36334">
      <w:pPr>
        <w:pStyle w:val="PreformattedText"/>
      </w:pPr>
    </w:p>
    <w:p w14:paraId="5F37CD6B" w14:textId="77777777" w:rsidR="00F36334" w:rsidRDefault="00F36334" w:rsidP="00F36334">
      <w:pPr>
        <w:pStyle w:val="PreformattedText"/>
      </w:pPr>
      <w:r>
        <w:t>@</w:t>
      </w:r>
      <w:proofErr w:type="spellStart"/>
      <w:proofErr w:type="gramStart"/>
      <w:r>
        <w:t>inproceedings</w:t>
      </w:r>
      <w:proofErr w:type="spellEnd"/>
      <w:proofErr w:type="gramEnd"/>
      <w:r>
        <w:t xml:space="preserve">{VDBerg:2008, </w:t>
      </w:r>
    </w:p>
    <w:p w14:paraId="7AD06E24" w14:textId="77777777" w:rsidR="00F36334" w:rsidRDefault="00F36334" w:rsidP="00F36334">
      <w:pPr>
        <w:pStyle w:val="PreformattedText"/>
      </w:pPr>
      <w:proofErr w:type="gramStart"/>
      <w:r>
        <w:t>author</w:t>
      </w:r>
      <w:proofErr w:type="gramEnd"/>
      <w:r>
        <w:t xml:space="preserve"> = {van den Berg, J. and Ming Lin and </w:t>
      </w:r>
      <w:proofErr w:type="spellStart"/>
      <w:r>
        <w:t>Manocha</w:t>
      </w:r>
      <w:proofErr w:type="spellEnd"/>
      <w:r>
        <w:t xml:space="preserve">, D.}, </w:t>
      </w:r>
    </w:p>
    <w:p w14:paraId="291E46FA" w14:textId="77777777" w:rsidR="00F36334" w:rsidRDefault="00F36334" w:rsidP="00F36334">
      <w:pPr>
        <w:pStyle w:val="PreformattedText"/>
      </w:pPr>
      <w:proofErr w:type="spellStart"/>
      <w:proofErr w:type="gramStart"/>
      <w:r>
        <w:t>booktitle</w:t>
      </w:r>
      <w:proofErr w:type="spellEnd"/>
      <w:proofErr w:type="gramEnd"/>
      <w:r>
        <w:t xml:space="preserve"> = {Robotics and Automation, 2008. ICRA 2008. IEEE International Conference on}, </w:t>
      </w:r>
    </w:p>
    <w:p w14:paraId="0995ADE1" w14:textId="77777777" w:rsidR="00F36334" w:rsidRDefault="00F36334" w:rsidP="00F36334">
      <w:pPr>
        <w:pStyle w:val="PreformattedText"/>
      </w:pPr>
      <w:proofErr w:type="gramStart"/>
      <w:r>
        <w:t>title</w:t>
      </w:r>
      <w:proofErr w:type="gramEnd"/>
      <w:r>
        <w:t xml:space="preserve"> = {Reciprocal Velocity Obstacles for real-time multi-agent navigation}, </w:t>
      </w:r>
    </w:p>
    <w:p w14:paraId="4E3C4809" w14:textId="77777777" w:rsidR="00F36334" w:rsidRDefault="00F36334" w:rsidP="00F36334">
      <w:pPr>
        <w:pStyle w:val="PreformattedText"/>
      </w:pPr>
      <w:proofErr w:type="gramStart"/>
      <w:r>
        <w:t>year</w:t>
      </w:r>
      <w:proofErr w:type="gramEnd"/>
      <w:r>
        <w:t xml:space="preserve"> = {2008}, </w:t>
      </w:r>
    </w:p>
    <w:p w14:paraId="79A45D0E" w14:textId="77777777" w:rsidR="00F36334" w:rsidRDefault="00F36334" w:rsidP="00F36334">
      <w:pPr>
        <w:pStyle w:val="PreformattedText"/>
      </w:pPr>
      <w:proofErr w:type="gramStart"/>
      <w:r>
        <w:t>month</w:t>
      </w:r>
      <w:proofErr w:type="gramEnd"/>
      <w:r>
        <w:t xml:space="preserve"> = {May}, </w:t>
      </w:r>
    </w:p>
    <w:p w14:paraId="3192CF7C" w14:textId="77777777" w:rsidR="00F36334" w:rsidRDefault="00F36334" w:rsidP="00F36334">
      <w:pPr>
        <w:pStyle w:val="PreformattedText"/>
      </w:pPr>
      <w:proofErr w:type="gramStart"/>
      <w:r>
        <w:t>pages</w:t>
      </w:r>
      <w:proofErr w:type="gramEnd"/>
      <w:r>
        <w:t xml:space="preserve"> = {1928-1935}, </w:t>
      </w:r>
    </w:p>
    <w:p w14:paraId="682E8303" w14:textId="77777777" w:rsidR="00F36334" w:rsidRDefault="00F36334" w:rsidP="00F36334">
      <w:pPr>
        <w:pStyle w:val="PreformattedText"/>
      </w:pPr>
      <w:proofErr w:type="spellStart"/>
      <w:proofErr w:type="gramStart"/>
      <w:r>
        <w:t>doi</w:t>
      </w:r>
      <w:proofErr w:type="spellEnd"/>
      <w:proofErr w:type="gramEnd"/>
      <w:r>
        <w:t xml:space="preserve"> = {10.1109/ROBOT.2008.4543489}, </w:t>
      </w:r>
    </w:p>
    <w:p w14:paraId="5B65086B" w14:textId="77777777" w:rsidR="00F36334" w:rsidRDefault="00F36334" w:rsidP="00F36334">
      <w:pPr>
        <w:pStyle w:val="PreformattedText"/>
      </w:pPr>
      <w:r>
        <w:t>ISSN = {1050-4729}</w:t>
      </w:r>
    </w:p>
    <w:p w14:paraId="4E00D427" w14:textId="77777777" w:rsidR="00F36334" w:rsidRDefault="00F36334" w:rsidP="00F36334">
      <w:pPr>
        <w:pStyle w:val="PreformattedText"/>
      </w:pPr>
      <w:r>
        <w:t>}</w:t>
      </w:r>
    </w:p>
    <w:p w14:paraId="10D7A97F" w14:textId="77777777" w:rsidR="00F36334" w:rsidRDefault="00F36334" w:rsidP="00F36334">
      <w:pPr>
        <w:pStyle w:val="PreformattedText"/>
      </w:pPr>
    </w:p>
    <w:p w14:paraId="3C8E31FF" w14:textId="77777777" w:rsidR="00F36334" w:rsidRDefault="00F36334" w:rsidP="00F36334">
      <w:pPr>
        <w:pStyle w:val="PreformattedText"/>
      </w:pPr>
      <w:r>
        <w:t xml:space="preserve">%% </w:t>
      </w:r>
      <w:proofErr w:type="gramStart"/>
      <w:r>
        <w:t>referenced</w:t>
      </w:r>
      <w:proofErr w:type="gramEnd"/>
      <w:r>
        <w:t xml:space="preserve"> in Related Work</w:t>
      </w:r>
    </w:p>
    <w:p w14:paraId="3620DAB4" w14:textId="77777777" w:rsidR="00F36334" w:rsidRDefault="00F36334" w:rsidP="00F36334">
      <w:pPr>
        <w:pStyle w:val="PreformattedText"/>
      </w:pPr>
      <w:r>
        <w:t xml:space="preserve">%% </w:t>
      </w:r>
      <w:proofErr w:type="gramStart"/>
      <w:r>
        <w:t>navigation</w:t>
      </w:r>
      <w:proofErr w:type="gramEnd"/>
    </w:p>
    <w:p w14:paraId="257307C7" w14:textId="77777777" w:rsidR="00F36334" w:rsidRDefault="00F36334" w:rsidP="00F36334">
      <w:pPr>
        <w:pStyle w:val="PreformattedText"/>
      </w:pPr>
      <w:r>
        <w:t>@</w:t>
      </w:r>
      <w:proofErr w:type="gramStart"/>
      <w:r>
        <w:t>article</w:t>
      </w:r>
      <w:proofErr w:type="gramEnd"/>
      <w:r>
        <w:t>{Bayanzit:2002,</w:t>
      </w:r>
    </w:p>
    <w:p w14:paraId="48FE35B5" w14:textId="77777777" w:rsidR="00F36334" w:rsidRDefault="00F36334" w:rsidP="00F36334">
      <w:pPr>
        <w:pStyle w:val="PreformattedText"/>
      </w:pPr>
      <w:proofErr w:type="gramStart"/>
      <w:r>
        <w:t>author</w:t>
      </w:r>
      <w:proofErr w:type="gramEnd"/>
      <w:r>
        <w:t xml:space="preserve"> = {O. </w:t>
      </w:r>
      <w:proofErr w:type="spellStart"/>
      <w:r>
        <w:t>Burchan</w:t>
      </w:r>
      <w:proofErr w:type="spellEnd"/>
      <w:r>
        <w:t xml:space="preserve"> </w:t>
      </w:r>
      <w:proofErr w:type="spellStart"/>
      <w:r>
        <w:t>Bayazit</w:t>
      </w:r>
      <w:proofErr w:type="spellEnd"/>
      <w:r>
        <w:t xml:space="preserve"> and </w:t>
      </w:r>
      <w:proofErr w:type="spellStart"/>
      <w:r>
        <w:t>Jyh</w:t>
      </w:r>
      <w:proofErr w:type="spellEnd"/>
      <w:r>
        <w:t>-Ming Lien and Nancy M. Amato},</w:t>
      </w:r>
    </w:p>
    <w:p w14:paraId="5B5F477B" w14:textId="77777777" w:rsidR="00F36334" w:rsidRDefault="00F36334" w:rsidP="00F36334">
      <w:pPr>
        <w:pStyle w:val="PreformattedText"/>
      </w:pPr>
      <w:proofErr w:type="gramStart"/>
      <w:r>
        <w:t>title</w:t>
      </w:r>
      <w:proofErr w:type="gramEnd"/>
      <w:r>
        <w:t xml:space="preserve"> = {{Better Group Behaviors in Complex Environments using Global Roadmaps}},</w:t>
      </w:r>
    </w:p>
    <w:p w14:paraId="714614A5" w14:textId="77777777" w:rsidR="00F36334" w:rsidRDefault="00F36334" w:rsidP="00F36334">
      <w:pPr>
        <w:pStyle w:val="PreformattedText"/>
      </w:pPr>
      <w:proofErr w:type="gramStart"/>
      <w:r>
        <w:t>journal</w:t>
      </w:r>
      <w:proofErr w:type="gramEnd"/>
      <w:r>
        <w:t xml:space="preserve"> = {Artificial Life},</w:t>
      </w:r>
    </w:p>
    <w:p w14:paraId="2892EB6A" w14:textId="77777777" w:rsidR="00F36334" w:rsidRDefault="00F36334" w:rsidP="00F36334">
      <w:pPr>
        <w:pStyle w:val="PreformattedText"/>
      </w:pPr>
      <w:proofErr w:type="gramStart"/>
      <w:r>
        <w:t>year</w:t>
      </w:r>
      <w:proofErr w:type="gramEnd"/>
      <w:r>
        <w:t xml:space="preserve"> = {2002},</w:t>
      </w:r>
    </w:p>
    <w:p w14:paraId="275E0385" w14:textId="77777777" w:rsidR="00F36334" w:rsidRDefault="00F36334" w:rsidP="00F36334">
      <w:pPr>
        <w:pStyle w:val="PreformattedText"/>
      </w:pPr>
      <w:proofErr w:type="spellStart"/>
      <w:proofErr w:type="gramStart"/>
      <w:r>
        <w:t>masid</w:t>
      </w:r>
      <w:proofErr w:type="spellEnd"/>
      <w:proofErr w:type="gramEnd"/>
      <w:r>
        <w:t xml:space="preserve"> = {925884}</w:t>
      </w:r>
    </w:p>
    <w:p w14:paraId="5CB9E021" w14:textId="77777777" w:rsidR="00F36334" w:rsidRDefault="00F36334" w:rsidP="00F36334">
      <w:pPr>
        <w:pStyle w:val="PreformattedText"/>
      </w:pPr>
      <w:r>
        <w:t>}</w:t>
      </w:r>
    </w:p>
    <w:p w14:paraId="61D83185" w14:textId="77777777" w:rsidR="00F36334" w:rsidRDefault="00F36334" w:rsidP="00F36334">
      <w:pPr>
        <w:pStyle w:val="PreformattedText"/>
      </w:pPr>
    </w:p>
    <w:p w14:paraId="3DF0ABDC" w14:textId="77777777" w:rsidR="00F36334" w:rsidRDefault="00F36334" w:rsidP="00F36334">
      <w:pPr>
        <w:pStyle w:val="PreformattedText"/>
      </w:pPr>
      <w:r>
        <w:t>@</w:t>
      </w:r>
      <w:proofErr w:type="spellStart"/>
      <w:proofErr w:type="gramStart"/>
      <w:r>
        <w:t>inproceedings</w:t>
      </w:r>
      <w:proofErr w:type="spellEnd"/>
      <w:proofErr w:type="gramEnd"/>
      <w:r>
        <w:t>{Funge:1999,</w:t>
      </w:r>
    </w:p>
    <w:p w14:paraId="54FDEA04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author</w:t>
      </w:r>
      <w:proofErr w:type="gramEnd"/>
      <w:r>
        <w:t xml:space="preserve"> = {</w:t>
      </w:r>
      <w:proofErr w:type="spellStart"/>
      <w:r>
        <w:t>Funge</w:t>
      </w:r>
      <w:proofErr w:type="spellEnd"/>
      <w:r>
        <w:t xml:space="preserve">, John and </w:t>
      </w:r>
      <w:proofErr w:type="spellStart"/>
      <w:r>
        <w:t>Tu</w:t>
      </w:r>
      <w:proofErr w:type="spellEnd"/>
      <w:r>
        <w:t xml:space="preserve">, </w:t>
      </w:r>
      <w:proofErr w:type="spellStart"/>
      <w:r>
        <w:t>Xiaoyuan</w:t>
      </w:r>
      <w:proofErr w:type="spellEnd"/>
      <w:r>
        <w:t xml:space="preserve"> and </w:t>
      </w:r>
      <w:proofErr w:type="spellStart"/>
      <w:r>
        <w:t>Terzopoulos</w:t>
      </w:r>
      <w:proofErr w:type="spellEnd"/>
      <w:r>
        <w:t xml:space="preserve">, </w:t>
      </w:r>
      <w:proofErr w:type="spellStart"/>
      <w:r>
        <w:t>Demetri</w:t>
      </w:r>
      <w:proofErr w:type="spellEnd"/>
      <w:r>
        <w:t>},</w:t>
      </w:r>
    </w:p>
    <w:p w14:paraId="2C078627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title</w:t>
      </w:r>
      <w:proofErr w:type="gramEnd"/>
      <w:r>
        <w:t xml:space="preserve"> = {Cognitive Modeling: Knowledge, Reasoning and Planning for Intelligent Characters},</w:t>
      </w:r>
    </w:p>
    <w:p w14:paraId="37B252D2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booktitle</w:t>
      </w:r>
      <w:proofErr w:type="spellEnd"/>
      <w:proofErr w:type="gramEnd"/>
      <w:r>
        <w:t xml:space="preserve"> = {Proceedings of the 26th Annual Conference on Computer Graphics and Interactive Techniques},</w:t>
      </w:r>
    </w:p>
    <w:p w14:paraId="4F201529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series</w:t>
      </w:r>
      <w:proofErr w:type="gramEnd"/>
      <w:r>
        <w:t xml:space="preserve"> = {SIGGRAPH '99},</w:t>
      </w:r>
    </w:p>
    <w:p w14:paraId="1CD89BB1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year</w:t>
      </w:r>
      <w:proofErr w:type="gramEnd"/>
      <w:r>
        <w:t xml:space="preserve"> = {1999},</w:t>
      </w:r>
    </w:p>
    <w:p w14:paraId="3CD987F4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isbn</w:t>
      </w:r>
      <w:proofErr w:type="spellEnd"/>
      <w:proofErr w:type="gramEnd"/>
      <w:r>
        <w:t xml:space="preserve"> = {0-201-48560-5},</w:t>
      </w:r>
    </w:p>
    <w:p w14:paraId="00416D64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pages</w:t>
      </w:r>
      <w:proofErr w:type="gramEnd"/>
      <w:r>
        <w:t xml:space="preserve"> = {29--38},</w:t>
      </w:r>
    </w:p>
    <w:p w14:paraId="690E4F52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numpages</w:t>
      </w:r>
      <w:proofErr w:type="spellEnd"/>
      <w:proofErr w:type="gramEnd"/>
      <w:r>
        <w:t xml:space="preserve"> = {10},</w:t>
      </w:r>
    </w:p>
    <w:p w14:paraId="6505ED42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url</w:t>
      </w:r>
      <w:proofErr w:type="spellEnd"/>
      <w:proofErr w:type="gramEnd"/>
      <w:r>
        <w:t xml:space="preserve"> = {http://dx.doi.org/10.1145/311535.311538},</w:t>
      </w:r>
    </w:p>
    <w:p w14:paraId="2F6BD77E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doi</w:t>
      </w:r>
      <w:proofErr w:type="spellEnd"/>
      <w:proofErr w:type="gramEnd"/>
      <w:r>
        <w:t xml:space="preserve"> = {10.1145/311535.311538},</w:t>
      </w:r>
    </w:p>
    <w:p w14:paraId="5736C06F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acmid</w:t>
      </w:r>
      <w:proofErr w:type="spellEnd"/>
      <w:proofErr w:type="gramEnd"/>
      <w:r>
        <w:t xml:space="preserve"> = {311538},</w:t>
      </w:r>
    </w:p>
    <w:p w14:paraId="6A813CFC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publisher</w:t>
      </w:r>
      <w:proofErr w:type="gramEnd"/>
      <w:r>
        <w:t xml:space="preserve"> = {ACM Press/Addison-Wesley Publishing Co.},</w:t>
      </w:r>
    </w:p>
    <w:p w14:paraId="7B0D8781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address</w:t>
      </w:r>
      <w:proofErr w:type="gramEnd"/>
      <w:r>
        <w:t xml:space="preserve"> = {New York, NY, USA},</w:t>
      </w:r>
    </w:p>
    <w:p w14:paraId="511458A6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keywords</w:t>
      </w:r>
      <w:proofErr w:type="gramEnd"/>
      <w:r>
        <w:t xml:space="preserve"> = {action, behavioral animation, character animation, cognitive modeling, computer animation, intelligent characters, knowledge, planning, reasoning, sensing}</w:t>
      </w:r>
    </w:p>
    <w:p w14:paraId="1499AAA7" w14:textId="77777777" w:rsidR="00F36334" w:rsidRDefault="00F36334" w:rsidP="00F36334">
      <w:pPr>
        <w:pStyle w:val="PreformattedText"/>
      </w:pPr>
      <w:r>
        <w:t xml:space="preserve">} </w:t>
      </w:r>
    </w:p>
    <w:p w14:paraId="6634940B" w14:textId="77777777" w:rsidR="00F36334" w:rsidRDefault="00F36334" w:rsidP="00F36334">
      <w:pPr>
        <w:pStyle w:val="PreformattedText"/>
      </w:pPr>
    </w:p>
    <w:p w14:paraId="0A205FDD" w14:textId="77777777" w:rsidR="00F36334" w:rsidRDefault="00F36334" w:rsidP="00F36334">
      <w:pPr>
        <w:pStyle w:val="PreformattedText"/>
      </w:pPr>
      <w:r>
        <w:t>@</w:t>
      </w:r>
      <w:proofErr w:type="gramStart"/>
      <w:r>
        <w:t>article</w:t>
      </w:r>
      <w:proofErr w:type="gramEnd"/>
      <w:r>
        <w:t>{Sud:2008,</w:t>
      </w:r>
    </w:p>
    <w:p w14:paraId="170A4A0D" w14:textId="77777777" w:rsidR="00F36334" w:rsidRDefault="00F36334" w:rsidP="00F36334">
      <w:pPr>
        <w:pStyle w:val="PreformattedText"/>
      </w:pPr>
      <w:proofErr w:type="gramStart"/>
      <w:r>
        <w:t>author</w:t>
      </w:r>
      <w:proofErr w:type="gramEnd"/>
      <w:r>
        <w:t xml:space="preserve"> = {A. </w:t>
      </w:r>
      <w:proofErr w:type="spellStart"/>
      <w:r>
        <w:t>Sud</w:t>
      </w:r>
      <w:proofErr w:type="spellEnd"/>
      <w:r>
        <w:t xml:space="preserve"> and E. Andersen and S. Curtis and M. Lin and D. </w:t>
      </w:r>
      <w:proofErr w:type="spellStart"/>
      <w:r>
        <w:t>Manocha</w:t>
      </w:r>
      <w:proofErr w:type="spellEnd"/>
      <w:r>
        <w:t>},</w:t>
      </w:r>
    </w:p>
    <w:p w14:paraId="00C78102" w14:textId="77777777" w:rsidR="00F36334" w:rsidRDefault="00F36334" w:rsidP="00F36334">
      <w:pPr>
        <w:pStyle w:val="PreformattedText"/>
      </w:pPr>
      <w:proofErr w:type="gramStart"/>
      <w:r>
        <w:t>title</w:t>
      </w:r>
      <w:proofErr w:type="gramEnd"/>
      <w:r>
        <w:t xml:space="preserve"> = {{Real-Time Path Planning in Dynamic Virtual Environments Using  Multi-Agent Navigation Graphs}},</w:t>
      </w:r>
    </w:p>
    <w:p w14:paraId="00ACEA9E" w14:textId="77777777" w:rsidR="00F36334" w:rsidRDefault="00F36334" w:rsidP="00F36334">
      <w:pPr>
        <w:pStyle w:val="PreformattedText"/>
      </w:pPr>
      <w:proofErr w:type="gramStart"/>
      <w:r>
        <w:t>journal</w:t>
      </w:r>
      <w:proofErr w:type="gramEnd"/>
      <w:r>
        <w:t xml:space="preserve"> = {IEEE Transactions on Visualization and Computer Graphics},</w:t>
      </w:r>
    </w:p>
    <w:p w14:paraId="04B16E6B" w14:textId="77777777" w:rsidR="00F36334" w:rsidRDefault="00F36334" w:rsidP="00F36334">
      <w:pPr>
        <w:pStyle w:val="PreformattedText"/>
      </w:pPr>
      <w:proofErr w:type="gramStart"/>
      <w:r>
        <w:t>year</w:t>
      </w:r>
      <w:proofErr w:type="gramEnd"/>
      <w:r>
        <w:t xml:space="preserve"> = {2008},</w:t>
      </w:r>
    </w:p>
    <w:p w14:paraId="25E5B4A2" w14:textId="77777777" w:rsidR="00F36334" w:rsidRDefault="00F36334" w:rsidP="00F36334">
      <w:pPr>
        <w:pStyle w:val="PreformattedText"/>
      </w:pPr>
      <w:proofErr w:type="spellStart"/>
      <w:proofErr w:type="gramStart"/>
      <w:r>
        <w:t>masid</w:t>
      </w:r>
      <w:proofErr w:type="spellEnd"/>
      <w:proofErr w:type="gramEnd"/>
      <w:r>
        <w:t xml:space="preserve"> = {14004603}</w:t>
      </w:r>
    </w:p>
    <w:p w14:paraId="784F6710" w14:textId="77777777" w:rsidR="00F36334" w:rsidRDefault="00F36334" w:rsidP="00F36334">
      <w:pPr>
        <w:pStyle w:val="PreformattedText"/>
      </w:pPr>
      <w:r>
        <w:t>}</w:t>
      </w:r>
    </w:p>
    <w:p w14:paraId="1931CB19" w14:textId="77777777" w:rsidR="00F36334" w:rsidRDefault="00F36334" w:rsidP="00F36334">
      <w:pPr>
        <w:pStyle w:val="PreformattedText"/>
      </w:pPr>
    </w:p>
    <w:p w14:paraId="26494258" w14:textId="77777777" w:rsidR="00F36334" w:rsidRDefault="00F36334" w:rsidP="00F36334">
      <w:pPr>
        <w:pStyle w:val="PreformattedText"/>
      </w:pPr>
      <w:r>
        <w:t>@</w:t>
      </w:r>
      <w:proofErr w:type="spellStart"/>
      <w:proofErr w:type="gramStart"/>
      <w:r>
        <w:t>inproceedings</w:t>
      </w:r>
      <w:proofErr w:type="spellEnd"/>
      <w:proofErr w:type="gramEnd"/>
      <w:r>
        <w:t>{Sud:2007,</w:t>
      </w:r>
    </w:p>
    <w:p w14:paraId="6382EFA6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author</w:t>
      </w:r>
      <w:proofErr w:type="gramEnd"/>
      <w:r>
        <w:t xml:space="preserve"> = {</w:t>
      </w:r>
      <w:proofErr w:type="spellStart"/>
      <w:r>
        <w:t>Sud</w:t>
      </w:r>
      <w:proofErr w:type="spellEnd"/>
      <w:r>
        <w:t xml:space="preserve">, </w:t>
      </w:r>
      <w:proofErr w:type="spellStart"/>
      <w:r>
        <w:t>Avneesh</w:t>
      </w:r>
      <w:proofErr w:type="spellEnd"/>
      <w:r>
        <w:t xml:space="preserve"> and Gayle, Russell and Andersen, Erik and Guy, Stephen and Lin, Ming and </w:t>
      </w:r>
      <w:proofErr w:type="spellStart"/>
      <w:r>
        <w:t>Manocha</w:t>
      </w:r>
      <w:proofErr w:type="spellEnd"/>
      <w:r>
        <w:t>, Dinesh},</w:t>
      </w:r>
    </w:p>
    <w:p w14:paraId="3130B0A9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title</w:t>
      </w:r>
      <w:proofErr w:type="gramEnd"/>
      <w:r>
        <w:t xml:space="preserve"> = {Real-time Navigation of Independent Agents Using Adaptive Roadmaps},</w:t>
      </w:r>
    </w:p>
    <w:p w14:paraId="33F618D0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booktitle</w:t>
      </w:r>
      <w:proofErr w:type="spellEnd"/>
      <w:proofErr w:type="gramEnd"/>
      <w:r>
        <w:t xml:space="preserve"> = {Proceedings of the 2007 ACM Symposium on Virtual Reality Software and Technology},</w:t>
      </w:r>
    </w:p>
    <w:p w14:paraId="0322C01A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series</w:t>
      </w:r>
      <w:proofErr w:type="gramEnd"/>
      <w:r>
        <w:t xml:space="preserve"> = {VRST '07},</w:t>
      </w:r>
    </w:p>
    <w:p w14:paraId="6730656F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year</w:t>
      </w:r>
      <w:proofErr w:type="gramEnd"/>
      <w:r>
        <w:t xml:space="preserve"> = {2007},</w:t>
      </w:r>
    </w:p>
    <w:p w14:paraId="46B031D0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isbn</w:t>
      </w:r>
      <w:proofErr w:type="spellEnd"/>
      <w:proofErr w:type="gramEnd"/>
      <w:r>
        <w:t xml:space="preserve"> = {978-1-59593-863-3},</w:t>
      </w:r>
    </w:p>
    <w:p w14:paraId="7073C4E9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location</w:t>
      </w:r>
      <w:proofErr w:type="gramEnd"/>
      <w:r>
        <w:t xml:space="preserve"> = {Newport Beach, California},</w:t>
      </w:r>
    </w:p>
    <w:p w14:paraId="2456225F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pages</w:t>
      </w:r>
      <w:proofErr w:type="gramEnd"/>
      <w:r>
        <w:t xml:space="preserve"> = {99--106},</w:t>
      </w:r>
    </w:p>
    <w:p w14:paraId="17715694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numpages</w:t>
      </w:r>
      <w:proofErr w:type="spellEnd"/>
      <w:proofErr w:type="gramEnd"/>
      <w:r>
        <w:t xml:space="preserve"> = {8},</w:t>
      </w:r>
    </w:p>
    <w:p w14:paraId="72132ADA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url</w:t>
      </w:r>
      <w:proofErr w:type="spellEnd"/>
      <w:proofErr w:type="gramEnd"/>
      <w:r>
        <w:t xml:space="preserve"> = {http://doi.acm.org/10.1145/1315184.1315201},</w:t>
      </w:r>
    </w:p>
    <w:p w14:paraId="645FEB26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doi</w:t>
      </w:r>
      <w:proofErr w:type="spellEnd"/>
      <w:proofErr w:type="gramEnd"/>
      <w:r>
        <w:t xml:space="preserve"> = {10.1145/1315184.1315201},</w:t>
      </w:r>
    </w:p>
    <w:p w14:paraId="4ECCF7AE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acmid</w:t>
      </w:r>
      <w:proofErr w:type="spellEnd"/>
      <w:proofErr w:type="gramEnd"/>
      <w:r>
        <w:t xml:space="preserve"> = {1315201},</w:t>
      </w:r>
    </w:p>
    <w:p w14:paraId="2846B71D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publisher</w:t>
      </w:r>
      <w:proofErr w:type="gramEnd"/>
      <w:r>
        <w:t xml:space="preserve"> = {ACM},</w:t>
      </w:r>
    </w:p>
    <w:p w14:paraId="3BEB9267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address</w:t>
      </w:r>
      <w:proofErr w:type="gramEnd"/>
      <w:r>
        <w:t xml:space="preserve"> = {New York, NY, USA}</w:t>
      </w:r>
    </w:p>
    <w:p w14:paraId="575C3C1A" w14:textId="77777777" w:rsidR="00F36334" w:rsidRDefault="00F36334" w:rsidP="00F36334">
      <w:pPr>
        <w:pStyle w:val="PreformattedText"/>
      </w:pPr>
      <w:r>
        <w:t xml:space="preserve">} </w:t>
      </w:r>
    </w:p>
    <w:p w14:paraId="087AA49D" w14:textId="77777777" w:rsidR="00F36334" w:rsidRDefault="00F36334" w:rsidP="00F36334">
      <w:pPr>
        <w:pStyle w:val="PreformattedText"/>
      </w:pPr>
    </w:p>
    <w:p w14:paraId="6409D57A" w14:textId="77777777" w:rsidR="00F36334" w:rsidRDefault="00F36334" w:rsidP="00F36334">
      <w:pPr>
        <w:pStyle w:val="PreformattedText"/>
      </w:pPr>
      <w:r>
        <w:t>@</w:t>
      </w:r>
      <w:proofErr w:type="gramStart"/>
      <w:r>
        <w:t>article</w:t>
      </w:r>
      <w:proofErr w:type="gramEnd"/>
      <w:r>
        <w:t>{Lamarche:2004,</w:t>
      </w:r>
    </w:p>
    <w:p w14:paraId="684F9D3B" w14:textId="77777777" w:rsidR="00F36334" w:rsidRDefault="00F36334" w:rsidP="00F36334">
      <w:pPr>
        <w:pStyle w:val="PreformattedText"/>
      </w:pPr>
      <w:proofErr w:type="gramStart"/>
      <w:r>
        <w:t>author</w:t>
      </w:r>
      <w:proofErr w:type="gramEnd"/>
      <w:r>
        <w:t xml:space="preserve"> = {</w:t>
      </w:r>
      <w:proofErr w:type="spellStart"/>
      <w:r>
        <w:t>Fabrice</w:t>
      </w:r>
      <w:proofErr w:type="spellEnd"/>
      <w:r>
        <w:t xml:space="preserve"> </w:t>
      </w:r>
      <w:proofErr w:type="spellStart"/>
      <w:r>
        <w:t>Lamarche</w:t>
      </w:r>
      <w:proofErr w:type="spellEnd"/>
      <w:r>
        <w:t xml:space="preserve"> and </w:t>
      </w:r>
      <w:proofErr w:type="spellStart"/>
      <w:r>
        <w:t>StÃ©phane</w:t>
      </w:r>
      <w:proofErr w:type="spellEnd"/>
      <w:r>
        <w:t xml:space="preserve"> </w:t>
      </w:r>
      <w:proofErr w:type="spellStart"/>
      <w:r>
        <w:t>Donikian</w:t>
      </w:r>
      <w:proofErr w:type="spellEnd"/>
      <w:r>
        <w:t>},</w:t>
      </w:r>
    </w:p>
    <w:p w14:paraId="514FE08F" w14:textId="77777777" w:rsidR="00F36334" w:rsidRDefault="00F36334" w:rsidP="00F36334">
      <w:pPr>
        <w:pStyle w:val="PreformattedText"/>
      </w:pPr>
      <w:proofErr w:type="gramStart"/>
      <w:r>
        <w:t>title</w:t>
      </w:r>
      <w:proofErr w:type="gramEnd"/>
      <w:r>
        <w:t xml:space="preserve"> = {{Crowd of Virtual Humans: a New Approach for Real Time Navigation in Complex and Structured Environments}},</w:t>
      </w:r>
    </w:p>
    <w:p w14:paraId="0066BF05" w14:textId="77777777" w:rsidR="00F36334" w:rsidRDefault="00F36334" w:rsidP="00F36334">
      <w:pPr>
        <w:pStyle w:val="PreformattedText"/>
      </w:pPr>
      <w:proofErr w:type="gramStart"/>
      <w:r>
        <w:t>journal</w:t>
      </w:r>
      <w:proofErr w:type="gramEnd"/>
      <w:r>
        <w:t xml:space="preserve"> = {Computer Graphics Forum},</w:t>
      </w:r>
    </w:p>
    <w:p w14:paraId="00BAD9F8" w14:textId="77777777" w:rsidR="00F36334" w:rsidRDefault="00F36334" w:rsidP="00F36334">
      <w:pPr>
        <w:pStyle w:val="PreformattedText"/>
      </w:pPr>
      <w:proofErr w:type="gramStart"/>
      <w:r>
        <w:t>volume</w:t>
      </w:r>
      <w:proofErr w:type="gramEnd"/>
      <w:r>
        <w:t xml:space="preserve"> = {23},</w:t>
      </w:r>
    </w:p>
    <w:p w14:paraId="1B48A696" w14:textId="77777777" w:rsidR="00F36334" w:rsidRDefault="00F36334" w:rsidP="00F36334">
      <w:pPr>
        <w:pStyle w:val="PreformattedText"/>
      </w:pPr>
      <w:proofErr w:type="gramStart"/>
      <w:r>
        <w:t>year</w:t>
      </w:r>
      <w:proofErr w:type="gramEnd"/>
      <w:r>
        <w:t xml:space="preserve"> = {2004},</w:t>
      </w:r>
    </w:p>
    <w:p w14:paraId="4D2B7FC7" w14:textId="77777777" w:rsidR="00F36334" w:rsidRDefault="00F36334" w:rsidP="00F36334">
      <w:pPr>
        <w:pStyle w:val="PreformattedText"/>
      </w:pPr>
      <w:proofErr w:type="gramStart"/>
      <w:r>
        <w:lastRenderedPageBreak/>
        <w:t>pages</w:t>
      </w:r>
      <w:proofErr w:type="gramEnd"/>
      <w:r>
        <w:t xml:space="preserve"> = {509--518},</w:t>
      </w:r>
    </w:p>
    <w:p w14:paraId="18D1C5B2" w14:textId="77777777" w:rsidR="00F36334" w:rsidRDefault="00F36334" w:rsidP="00F36334">
      <w:pPr>
        <w:pStyle w:val="PreformattedText"/>
      </w:pPr>
      <w:proofErr w:type="gramStart"/>
      <w:r>
        <w:t>issue</w:t>
      </w:r>
      <w:proofErr w:type="gramEnd"/>
      <w:r>
        <w:t xml:space="preserve"> = {3},</w:t>
      </w:r>
    </w:p>
    <w:p w14:paraId="4299ED52" w14:textId="77777777" w:rsidR="00F36334" w:rsidRDefault="00F36334" w:rsidP="00F36334">
      <w:pPr>
        <w:pStyle w:val="PreformattedText"/>
      </w:pPr>
      <w:proofErr w:type="spellStart"/>
      <w:proofErr w:type="gramStart"/>
      <w:r>
        <w:t>doi</w:t>
      </w:r>
      <w:proofErr w:type="spellEnd"/>
      <w:proofErr w:type="gramEnd"/>
      <w:r>
        <w:t xml:space="preserve"> = {10.1111/j.1467-8659.2004.00782.x},</w:t>
      </w:r>
    </w:p>
    <w:p w14:paraId="26322A59" w14:textId="77777777" w:rsidR="00F36334" w:rsidRDefault="00F36334" w:rsidP="00F36334">
      <w:pPr>
        <w:pStyle w:val="PreformattedText"/>
      </w:pPr>
      <w:proofErr w:type="spellStart"/>
      <w:proofErr w:type="gramStart"/>
      <w:r>
        <w:t>masid</w:t>
      </w:r>
      <w:proofErr w:type="spellEnd"/>
      <w:proofErr w:type="gramEnd"/>
      <w:r>
        <w:t xml:space="preserve"> = {1696750}</w:t>
      </w:r>
    </w:p>
    <w:p w14:paraId="6D8F5DB7" w14:textId="77777777" w:rsidR="00F36334" w:rsidRDefault="00F36334" w:rsidP="00F36334">
      <w:pPr>
        <w:pStyle w:val="PreformattedText"/>
      </w:pPr>
      <w:r>
        <w:t>}</w:t>
      </w:r>
    </w:p>
    <w:p w14:paraId="300B16F7" w14:textId="77777777" w:rsidR="00F36334" w:rsidRDefault="00F36334" w:rsidP="00F36334">
      <w:pPr>
        <w:pStyle w:val="PreformattedText"/>
      </w:pPr>
    </w:p>
    <w:p w14:paraId="347CC158" w14:textId="77777777" w:rsidR="00F36334" w:rsidRDefault="00F36334" w:rsidP="00F36334">
      <w:pPr>
        <w:pStyle w:val="PreformattedText"/>
      </w:pPr>
      <w:r>
        <w:t xml:space="preserve">%% </w:t>
      </w:r>
      <w:proofErr w:type="gramStart"/>
      <w:r>
        <w:t>agent</w:t>
      </w:r>
      <w:proofErr w:type="gramEnd"/>
      <w:r>
        <w:t xml:space="preserve"> based collision avoidance</w:t>
      </w:r>
    </w:p>
    <w:p w14:paraId="31122EFA" w14:textId="77777777" w:rsidR="00F36334" w:rsidRDefault="00F36334" w:rsidP="00F36334">
      <w:pPr>
        <w:pStyle w:val="PreformattedText"/>
      </w:pPr>
      <w:r>
        <w:t>@</w:t>
      </w:r>
      <w:proofErr w:type="gramStart"/>
      <w:r>
        <w:t>article</w:t>
      </w:r>
      <w:proofErr w:type="gramEnd"/>
      <w:r>
        <w:t>{Helbing:1995,</w:t>
      </w:r>
    </w:p>
    <w:p w14:paraId="21A0F6C7" w14:textId="77777777" w:rsidR="00F36334" w:rsidRDefault="00F36334" w:rsidP="00F36334">
      <w:pPr>
        <w:pStyle w:val="PreformattedText"/>
      </w:pPr>
      <w:proofErr w:type="gramStart"/>
      <w:r>
        <w:t>author</w:t>
      </w:r>
      <w:proofErr w:type="gramEnd"/>
      <w:r>
        <w:t xml:space="preserve"> = {Dirk </w:t>
      </w:r>
      <w:proofErr w:type="spellStart"/>
      <w:r>
        <w:t>Helbing</w:t>
      </w:r>
      <w:proofErr w:type="spellEnd"/>
      <w:r>
        <w:t xml:space="preserve"> and </w:t>
      </w:r>
      <w:proofErr w:type="spellStart"/>
      <w:r>
        <w:t>PÃ©ter</w:t>
      </w:r>
      <w:proofErr w:type="spellEnd"/>
      <w:r>
        <w:t xml:space="preserve"> </w:t>
      </w:r>
      <w:proofErr w:type="spellStart"/>
      <w:r>
        <w:t>MolnÃ¡r</w:t>
      </w:r>
      <w:proofErr w:type="spellEnd"/>
      <w:r>
        <w:t>},</w:t>
      </w:r>
    </w:p>
    <w:p w14:paraId="3727EE7C" w14:textId="77777777" w:rsidR="00F36334" w:rsidRDefault="00F36334" w:rsidP="00F36334">
      <w:pPr>
        <w:pStyle w:val="PreformattedText"/>
      </w:pPr>
      <w:proofErr w:type="gramStart"/>
      <w:r>
        <w:t>title</w:t>
      </w:r>
      <w:proofErr w:type="gramEnd"/>
      <w:r>
        <w:t xml:space="preserve"> = {{Social force model for pedestrian dynamics}},</w:t>
      </w:r>
    </w:p>
    <w:p w14:paraId="11F4DBBF" w14:textId="77777777" w:rsidR="00F36334" w:rsidRDefault="00F36334" w:rsidP="00F36334">
      <w:pPr>
        <w:pStyle w:val="PreformattedText"/>
      </w:pPr>
      <w:proofErr w:type="gramStart"/>
      <w:r>
        <w:t>journal</w:t>
      </w:r>
      <w:proofErr w:type="gramEnd"/>
      <w:r>
        <w:t xml:space="preserve"> = {Physical Review E},</w:t>
      </w:r>
    </w:p>
    <w:p w14:paraId="799EF9E9" w14:textId="77777777" w:rsidR="00F36334" w:rsidRDefault="00F36334" w:rsidP="00F36334">
      <w:pPr>
        <w:pStyle w:val="PreformattedText"/>
      </w:pPr>
      <w:proofErr w:type="gramStart"/>
      <w:r>
        <w:t>volume</w:t>
      </w:r>
      <w:proofErr w:type="gramEnd"/>
      <w:r>
        <w:t xml:space="preserve"> = {51},</w:t>
      </w:r>
    </w:p>
    <w:p w14:paraId="62E66371" w14:textId="77777777" w:rsidR="00F36334" w:rsidRDefault="00F36334" w:rsidP="00F36334">
      <w:pPr>
        <w:pStyle w:val="PreformattedText"/>
      </w:pPr>
      <w:proofErr w:type="gramStart"/>
      <w:r>
        <w:t>year</w:t>
      </w:r>
      <w:proofErr w:type="gramEnd"/>
      <w:r>
        <w:t xml:space="preserve"> = {1995},</w:t>
      </w:r>
    </w:p>
    <w:p w14:paraId="3B81D35F" w14:textId="77777777" w:rsidR="00F36334" w:rsidRDefault="00F36334" w:rsidP="00F36334">
      <w:pPr>
        <w:pStyle w:val="PreformattedText"/>
      </w:pPr>
      <w:proofErr w:type="gramStart"/>
      <w:r>
        <w:t>pages</w:t>
      </w:r>
      <w:proofErr w:type="gramEnd"/>
      <w:r>
        <w:t xml:space="preserve"> = {4282--4286},</w:t>
      </w:r>
    </w:p>
    <w:p w14:paraId="7E96BDDF" w14:textId="77777777" w:rsidR="00F36334" w:rsidRDefault="00F36334" w:rsidP="00F36334">
      <w:pPr>
        <w:pStyle w:val="PreformattedText"/>
      </w:pPr>
      <w:proofErr w:type="gramStart"/>
      <w:r>
        <w:t>issue</w:t>
      </w:r>
      <w:proofErr w:type="gramEnd"/>
      <w:r>
        <w:t xml:space="preserve"> = {5},</w:t>
      </w:r>
    </w:p>
    <w:p w14:paraId="77FF1675" w14:textId="77777777" w:rsidR="00F36334" w:rsidRDefault="00F36334" w:rsidP="00F36334">
      <w:pPr>
        <w:pStyle w:val="PreformattedText"/>
      </w:pPr>
      <w:proofErr w:type="spellStart"/>
      <w:proofErr w:type="gramStart"/>
      <w:r>
        <w:t>doi</w:t>
      </w:r>
      <w:proofErr w:type="spellEnd"/>
      <w:proofErr w:type="gramEnd"/>
      <w:r>
        <w:t xml:space="preserve"> = {10.1103/PhysRevE.51.4282},</w:t>
      </w:r>
    </w:p>
    <w:p w14:paraId="100D8FDA" w14:textId="77777777" w:rsidR="00F36334" w:rsidRDefault="00F36334" w:rsidP="00F36334">
      <w:pPr>
        <w:pStyle w:val="PreformattedText"/>
      </w:pPr>
      <w:proofErr w:type="spellStart"/>
      <w:proofErr w:type="gramStart"/>
      <w:r>
        <w:t>masid</w:t>
      </w:r>
      <w:proofErr w:type="spellEnd"/>
      <w:proofErr w:type="gramEnd"/>
      <w:r>
        <w:t xml:space="preserve"> = {1392727}</w:t>
      </w:r>
    </w:p>
    <w:p w14:paraId="73544FB8" w14:textId="77777777" w:rsidR="00F36334" w:rsidRDefault="00F36334" w:rsidP="00F36334">
      <w:pPr>
        <w:pStyle w:val="PreformattedText"/>
      </w:pPr>
      <w:r>
        <w:t>}</w:t>
      </w:r>
    </w:p>
    <w:p w14:paraId="04834886" w14:textId="77777777" w:rsidR="00F36334" w:rsidRDefault="00F36334" w:rsidP="00F36334">
      <w:pPr>
        <w:pStyle w:val="PreformattedText"/>
      </w:pPr>
    </w:p>
    <w:p w14:paraId="3B81E7C4" w14:textId="77777777" w:rsidR="00F36334" w:rsidRDefault="00F36334" w:rsidP="00F36334">
      <w:pPr>
        <w:pStyle w:val="PreformattedText"/>
      </w:pPr>
      <w:r>
        <w:t>@</w:t>
      </w:r>
      <w:proofErr w:type="gramStart"/>
      <w:r>
        <w:t>article</w:t>
      </w:r>
      <w:proofErr w:type="gramEnd"/>
      <w:r>
        <w:t>{Helbing:2005,</w:t>
      </w:r>
    </w:p>
    <w:p w14:paraId="01A50EB1" w14:textId="77777777" w:rsidR="00F36334" w:rsidRDefault="00F36334" w:rsidP="00F36334">
      <w:pPr>
        <w:pStyle w:val="PreformattedText"/>
      </w:pPr>
      <w:proofErr w:type="gramStart"/>
      <w:r>
        <w:t>author</w:t>
      </w:r>
      <w:proofErr w:type="gramEnd"/>
      <w:r>
        <w:t xml:space="preserve"> = {Dirk </w:t>
      </w:r>
      <w:proofErr w:type="spellStart"/>
      <w:r>
        <w:t>Helbing</w:t>
      </w:r>
      <w:proofErr w:type="spellEnd"/>
      <w:r>
        <w:t xml:space="preserve"> and </w:t>
      </w:r>
      <w:proofErr w:type="spellStart"/>
      <w:r>
        <w:t>Lubos</w:t>
      </w:r>
      <w:proofErr w:type="spellEnd"/>
      <w:r>
        <w:t xml:space="preserve"> </w:t>
      </w:r>
      <w:proofErr w:type="spellStart"/>
      <w:r>
        <w:t>Buzna</w:t>
      </w:r>
      <w:proofErr w:type="spellEnd"/>
      <w:r>
        <w:t xml:space="preserve"> and Anders Johansson and </w:t>
      </w:r>
      <w:proofErr w:type="spellStart"/>
      <w:r>
        <w:t>Torsten</w:t>
      </w:r>
      <w:proofErr w:type="spellEnd"/>
      <w:r>
        <w:t xml:space="preserve"> Werner},</w:t>
      </w:r>
    </w:p>
    <w:p w14:paraId="34315087" w14:textId="77777777" w:rsidR="00F36334" w:rsidRDefault="00F36334" w:rsidP="00F36334">
      <w:pPr>
        <w:pStyle w:val="PreformattedText"/>
      </w:pPr>
      <w:proofErr w:type="gramStart"/>
      <w:r>
        <w:t>title</w:t>
      </w:r>
      <w:proofErr w:type="gramEnd"/>
      <w:r>
        <w:t xml:space="preserve"> = {{Self-Organized Pedestrian Crowd Dynamics: Experiments, Simulations, and Design Solutions}},</w:t>
      </w:r>
    </w:p>
    <w:p w14:paraId="62EB15AC" w14:textId="77777777" w:rsidR="00F36334" w:rsidRDefault="00F36334" w:rsidP="00F36334">
      <w:pPr>
        <w:pStyle w:val="PreformattedText"/>
      </w:pPr>
      <w:proofErr w:type="gramStart"/>
      <w:r>
        <w:t>journal</w:t>
      </w:r>
      <w:proofErr w:type="gramEnd"/>
      <w:r>
        <w:t xml:space="preserve"> = {Transportation Science},</w:t>
      </w:r>
    </w:p>
    <w:p w14:paraId="6FAB4987" w14:textId="77777777" w:rsidR="00F36334" w:rsidRDefault="00F36334" w:rsidP="00F36334">
      <w:pPr>
        <w:pStyle w:val="PreformattedText"/>
      </w:pPr>
      <w:proofErr w:type="gramStart"/>
      <w:r>
        <w:t>volume</w:t>
      </w:r>
      <w:proofErr w:type="gramEnd"/>
      <w:r>
        <w:t xml:space="preserve"> = {39},</w:t>
      </w:r>
    </w:p>
    <w:p w14:paraId="1930A0B4" w14:textId="77777777" w:rsidR="00F36334" w:rsidRDefault="00F36334" w:rsidP="00F36334">
      <w:pPr>
        <w:pStyle w:val="PreformattedText"/>
      </w:pPr>
      <w:proofErr w:type="gramStart"/>
      <w:r>
        <w:t>year</w:t>
      </w:r>
      <w:proofErr w:type="gramEnd"/>
      <w:r>
        <w:t xml:space="preserve"> = {2005},</w:t>
      </w:r>
    </w:p>
    <w:p w14:paraId="7991D927" w14:textId="77777777" w:rsidR="00F36334" w:rsidRDefault="00F36334" w:rsidP="00F36334">
      <w:pPr>
        <w:pStyle w:val="PreformattedText"/>
      </w:pPr>
      <w:proofErr w:type="gramStart"/>
      <w:r>
        <w:t>pages</w:t>
      </w:r>
      <w:proofErr w:type="gramEnd"/>
      <w:r>
        <w:t xml:space="preserve"> = {1--24},</w:t>
      </w:r>
    </w:p>
    <w:p w14:paraId="6B449D1C" w14:textId="77777777" w:rsidR="00F36334" w:rsidRDefault="00F36334" w:rsidP="00F36334">
      <w:pPr>
        <w:pStyle w:val="PreformattedText"/>
      </w:pPr>
      <w:proofErr w:type="gramStart"/>
      <w:r>
        <w:t>issue</w:t>
      </w:r>
      <w:proofErr w:type="gramEnd"/>
      <w:r>
        <w:t xml:space="preserve"> = {1},</w:t>
      </w:r>
    </w:p>
    <w:p w14:paraId="424C2366" w14:textId="77777777" w:rsidR="00F36334" w:rsidRDefault="00F36334" w:rsidP="00F36334">
      <w:pPr>
        <w:pStyle w:val="PreformattedText"/>
      </w:pPr>
      <w:proofErr w:type="spellStart"/>
      <w:proofErr w:type="gramStart"/>
      <w:r>
        <w:t>doi</w:t>
      </w:r>
      <w:proofErr w:type="spellEnd"/>
      <w:proofErr w:type="gramEnd"/>
      <w:r>
        <w:t xml:space="preserve"> = {10.1287/trsc.1040.0108},</w:t>
      </w:r>
    </w:p>
    <w:p w14:paraId="7DF6CD01" w14:textId="77777777" w:rsidR="00F36334" w:rsidRDefault="00F36334" w:rsidP="00F36334">
      <w:pPr>
        <w:pStyle w:val="PreformattedText"/>
      </w:pPr>
      <w:proofErr w:type="spellStart"/>
      <w:proofErr w:type="gramStart"/>
      <w:r>
        <w:t>masid</w:t>
      </w:r>
      <w:proofErr w:type="spellEnd"/>
      <w:proofErr w:type="gramEnd"/>
      <w:r>
        <w:t xml:space="preserve"> = {6094093}</w:t>
      </w:r>
    </w:p>
    <w:p w14:paraId="00238E1D" w14:textId="77777777" w:rsidR="00F36334" w:rsidRDefault="00F36334" w:rsidP="00F36334">
      <w:pPr>
        <w:pStyle w:val="PreformattedText"/>
      </w:pPr>
      <w:r>
        <w:t>}</w:t>
      </w:r>
    </w:p>
    <w:p w14:paraId="6F0F8DA1" w14:textId="77777777" w:rsidR="00F36334" w:rsidRDefault="00F36334" w:rsidP="00F36334">
      <w:pPr>
        <w:pStyle w:val="PreformattedText"/>
      </w:pPr>
    </w:p>
    <w:p w14:paraId="42B941F1" w14:textId="77777777" w:rsidR="00F36334" w:rsidRDefault="00F36334" w:rsidP="00F36334">
      <w:pPr>
        <w:pStyle w:val="PreformattedText"/>
      </w:pPr>
      <w:r>
        <w:t>@</w:t>
      </w:r>
      <w:proofErr w:type="spellStart"/>
      <w:proofErr w:type="gramStart"/>
      <w:r>
        <w:t>inproceedings</w:t>
      </w:r>
      <w:proofErr w:type="spellEnd"/>
      <w:proofErr w:type="gramEnd"/>
      <w:r>
        <w:t>{Gayle:2009,</w:t>
      </w:r>
    </w:p>
    <w:p w14:paraId="5823845B" w14:textId="77777777" w:rsidR="00F36334" w:rsidRDefault="00F36334" w:rsidP="00F36334">
      <w:pPr>
        <w:pStyle w:val="PreformattedText"/>
      </w:pPr>
      <w:proofErr w:type="gramStart"/>
      <w:r>
        <w:t>author</w:t>
      </w:r>
      <w:proofErr w:type="gramEnd"/>
      <w:r>
        <w:t xml:space="preserve"> = {Russell Gayle and Ming C. Lin and Dinesh </w:t>
      </w:r>
      <w:proofErr w:type="spellStart"/>
      <w:r>
        <w:t>Manocha</w:t>
      </w:r>
      <w:proofErr w:type="spellEnd"/>
      <w:r>
        <w:t>},</w:t>
      </w:r>
    </w:p>
    <w:p w14:paraId="65996DAC" w14:textId="77777777" w:rsidR="00F36334" w:rsidRDefault="00F36334" w:rsidP="00F36334">
      <w:pPr>
        <w:pStyle w:val="PreformattedText"/>
      </w:pPr>
      <w:proofErr w:type="gramStart"/>
      <w:r>
        <w:t>title</w:t>
      </w:r>
      <w:proofErr w:type="gramEnd"/>
      <w:r>
        <w:t xml:space="preserve"> = {{Multi-Robot Coordination using Generalized Social Potential Fields}},</w:t>
      </w:r>
    </w:p>
    <w:p w14:paraId="4A115ECA" w14:textId="77777777" w:rsidR="00F36334" w:rsidRDefault="00F36334" w:rsidP="00F36334">
      <w:pPr>
        <w:pStyle w:val="PreformattedText"/>
      </w:pPr>
      <w:proofErr w:type="spellStart"/>
      <w:proofErr w:type="gramStart"/>
      <w:r>
        <w:t>booktitle</w:t>
      </w:r>
      <w:proofErr w:type="spellEnd"/>
      <w:proofErr w:type="gramEnd"/>
      <w:r>
        <w:t xml:space="preserve"> = {International Conference on Robotics and Automation},</w:t>
      </w:r>
    </w:p>
    <w:p w14:paraId="176E362A" w14:textId="77777777" w:rsidR="00F36334" w:rsidRDefault="00F36334" w:rsidP="00F36334">
      <w:pPr>
        <w:pStyle w:val="PreformattedText"/>
      </w:pPr>
      <w:proofErr w:type="gramStart"/>
      <w:r>
        <w:t>year</w:t>
      </w:r>
      <w:proofErr w:type="gramEnd"/>
      <w:r>
        <w:t xml:space="preserve"> = {2009},</w:t>
      </w:r>
    </w:p>
    <w:p w14:paraId="7A20A75F" w14:textId="77777777" w:rsidR="00F36334" w:rsidRDefault="00F36334" w:rsidP="00F36334">
      <w:pPr>
        <w:pStyle w:val="PreformattedText"/>
      </w:pPr>
      <w:proofErr w:type="gramStart"/>
      <w:r>
        <w:t>pages</w:t>
      </w:r>
      <w:proofErr w:type="gramEnd"/>
      <w:r>
        <w:t xml:space="preserve"> = {106--113},</w:t>
      </w:r>
    </w:p>
    <w:p w14:paraId="51C1D79B" w14:textId="77777777" w:rsidR="00F36334" w:rsidRDefault="00F36334" w:rsidP="00F36334">
      <w:pPr>
        <w:pStyle w:val="PreformattedText"/>
      </w:pPr>
      <w:proofErr w:type="spellStart"/>
      <w:proofErr w:type="gramStart"/>
      <w:r>
        <w:t>doi</w:t>
      </w:r>
      <w:proofErr w:type="spellEnd"/>
      <w:proofErr w:type="gramEnd"/>
      <w:r>
        <w:t xml:space="preserve"> = {10.1109/ROBOT.2009.5152765},</w:t>
      </w:r>
    </w:p>
    <w:p w14:paraId="147924F6" w14:textId="77777777" w:rsidR="00F36334" w:rsidRDefault="00F36334" w:rsidP="00F36334">
      <w:pPr>
        <w:pStyle w:val="PreformattedText"/>
      </w:pPr>
      <w:proofErr w:type="spellStart"/>
      <w:proofErr w:type="gramStart"/>
      <w:r>
        <w:t>masid</w:t>
      </w:r>
      <w:proofErr w:type="spellEnd"/>
      <w:proofErr w:type="gramEnd"/>
      <w:r>
        <w:t xml:space="preserve"> = {6122420}</w:t>
      </w:r>
    </w:p>
    <w:p w14:paraId="068BA812" w14:textId="77777777" w:rsidR="00F36334" w:rsidRDefault="00F36334" w:rsidP="00F36334">
      <w:pPr>
        <w:pStyle w:val="PreformattedText"/>
      </w:pPr>
      <w:r>
        <w:t>}</w:t>
      </w:r>
    </w:p>
    <w:p w14:paraId="36BB5E95" w14:textId="77777777" w:rsidR="00F36334" w:rsidRDefault="00F36334" w:rsidP="00F36334">
      <w:pPr>
        <w:pStyle w:val="PreformattedText"/>
      </w:pPr>
    </w:p>
    <w:p w14:paraId="4D283BC4" w14:textId="77777777" w:rsidR="00F36334" w:rsidRDefault="00F36334" w:rsidP="00F36334">
      <w:pPr>
        <w:pStyle w:val="PreformattedText"/>
      </w:pPr>
      <w:r>
        <w:t>@</w:t>
      </w:r>
      <w:proofErr w:type="gramStart"/>
      <w:r>
        <w:t>article</w:t>
      </w:r>
      <w:proofErr w:type="gramEnd"/>
      <w:r>
        <w:t>{Musse:1997,</w:t>
      </w:r>
    </w:p>
    <w:p w14:paraId="1B89AC8A" w14:textId="77777777" w:rsidR="00F36334" w:rsidRDefault="00F36334" w:rsidP="00F36334">
      <w:pPr>
        <w:pStyle w:val="PreformattedText"/>
      </w:pPr>
      <w:proofErr w:type="gramStart"/>
      <w:r>
        <w:t>author</w:t>
      </w:r>
      <w:proofErr w:type="gramEnd"/>
      <w:r>
        <w:t xml:space="preserve"> = {S. R. </w:t>
      </w:r>
      <w:proofErr w:type="spellStart"/>
      <w:r>
        <w:t>Musse</w:t>
      </w:r>
      <w:proofErr w:type="spellEnd"/>
      <w:r>
        <w:t xml:space="preserve"> and D. </w:t>
      </w:r>
      <w:proofErr w:type="spellStart"/>
      <w:r>
        <w:t>Thalmann</w:t>
      </w:r>
      <w:proofErr w:type="spellEnd"/>
      <w:r>
        <w:t xml:space="preserve"> and D. </w:t>
      </w:r>
      <w:proofErr w:type="spellStart"/>
      <w:r>
        <w:t>Terzopoulos</w:t>
      </w:r>
      <w:proofErr w:type="spellEnd"/>
      <w:r>
        <w:t>},</w:t>
      </w:r>
    </w:p>
    <w:p w14:paraId="0BACF7E9" w14:textId="77777777" w:rsidR="00F36334" w:rsidRDefault="00F36334" w:rsidP="00F36334">
      <w:pPr>
        <w:pStyle w:val="PreformattedText"/>
      </w:pPr>
      <w:proofErr w:type="gramStart"/>
      <w:r>
        <w:t>title</w:t>
      </w:r>
      <w:proofErr w:type="gramEnd"/>
      <w:r>
        <w:t xml:space="preserve"> = {A Model of Human Crowd Behavior: Group </w:t>
      </w:r>
      <w:proofErr w:type="spellStart"/>
      <w:r>
        <w:t>InterRelationship</w:t>
      </w:r>
      <w:proofErr w:type="spellEnd"/>
      <w:r>
        <w:t xml:space="preserve"> and Collision Detection Analysis},</w:t>
      </w:r>
    </w:p>
    <w:p w14:paraId="05AF6DF4" w14:textId="77777777" w:rsidR="00F36334" w:rsidRDefault="00F36334" w:rsidP="00F36334">
      <w:pPr>
        <w:pStyle w:val="PreformattedText"/>
      </w:pPr>
      <w:proofErr w:type="gramStart"/>
      <w:r>
        <w:t>year</w:t>
      </w:r>
      <w:proofErr w:type="gramEnd"/>
      <w:r>
        <w:t xml:space="preserve"> = {1997},</w:t>
      </w:r>
    </w:p>
    <w:p w14:paraId="3619E7FB" w14:textId="77777777" w:rsidR="00F36334" w:rsidRDefault="00F36334" w:rsidP="00F36334">
      <w:pPr>
        <w:pStyle w:val="PreformattedText"/>
      </w:pPr>
      <w:proofErr w:type="gramStart"/>
      <w:r>
        <w:t>journal</w:t>
      </w:r>
      <w:proofErr w:type="gramEnd"/>
      <w:r>
        <w:t xml:space="preserve"> = {Computer Animation and Simulation},</w:t>
      </w:r>
    </w:p>
    <w:p w14:paraId="1AE566D2" w14:textId="77777777" w:rsidR="00F36334" w:rsidRDefault="00F36334" w:rsidP="00F36334">
      <w:pPr>
        <w:pStyle w:val="PreformattedText"/>
      </w:pPr>
      <w:proofErr w:type="gramStart"/>
      <w:r>
        <w:t>pages</w:t>
      </w:r>
      <w:proofErr w:type="gramEnd"/>
      <w:r>
        <w:t xml:space="preserve"> = {39--51},</w:t>
      </w:r>
    </w:p>
    <w:p w14:paraId="6DA64992" w14:textId="77777777" w:rsidR="00F36334" w:rsidRDefault="00F36334" w:rsidP="00F36334">
      <w:pPr>
        <w:pStyle w:val="PreformattedText"/>
      </w:pPr>
      <w:proofErr w:type="spellStart"/>
      <w:proofErr w:type="gramStart"/>
      <w:r>
        <w:t>masid</w:t>
      </w:r>
      <w:proofErr w:type="spellEnd"/>
      <w:proofErr w:type="gramEnd"/>
      <w:r>
        <w:t xml:space="preserve"> = {15746}</w:t>
      </w:r>
    </w:p>
    <w:p w14:paraId="1F616A97" w14:textId="77777777" w:rsidR="00F36334" w:rsidRDefault="00F36334" w:rsidP="00F36334">
      <w:pPr>
        <w:pStyle w:val="PreformattedText"/>
      </w:pPr>
      <w:r>
        <w:t>}</w:t>
      </w:r>
    </w:p>
    <w:p w14:paraId="7742E2C4" w14:textId="77777777" w:rsidR="00F36334" w:rsidRDefault="00F36334" w:rsidP="00F36334">
      <w:pPr>
        <w:pStyle w:val="PreformattedText"/>
      </w:pPr>
    </w:p>
    <w:p w14:paraId="5C027715" w14:textId="77777777" w:rsidR="00F36334" w:rsidRDefault="00F36334" w:rsidP="00F36334">
      <w:pPr>
        <w:pStyle w:val="PreformattedText"/>
      </w:pPr>
      <w:r>
        <w:t>@</w:t>
      </w:r>
      <w:proofErr w:type="gramStart"/>
      <w:r>
        <w:t>book</w:t>
      </w:r>
      <w:proofErr w:type="gramEnd"/>
      <w:r>
        <w:t>{Pelechano:2008,</w:t>
      </w:r>
    </w:p>
    <w:p w14:paraId="659F4076" w14:textId="77777777" w:rsidR="00F36334" w:rsidRDefault="00F36334" w:rsidP="00F36334">
      <w:pPr>
        <w:pStyle w:val="PreformattedText"/>
      </w:pPr>
      <w:proofErr w:type="gramStart"/>
      <w:r>
        <w:t>author</w:t>
      </w:r>
      <w:proofErr w:type="gramEnd"/>
      <w:r>
        <w:t xml:space="preserve"> = {</w:t>
      </w:r>
      <w:proofErr w:type="spellStart"/>
      <w:r>
        <w:t>Nuria</w:t>
      </w:r>
      <w:proofErr w:type="spellEnd"/>
      <w:r>
        <w:t xml:space="preserve"> </w:t>
      </w:r>
      <w:proofErr w:type="spellStart"/>
      <w:r>
        <w:t>Pelechano</w:t>
      </w:r>
      <w:proofErr w:type="spellEnd"/>
      <w:r>
        <w:t xml:space="preserve"> and Jan M. </w:t>
      </w:r>
      <w:proofErr w:type="spellStart"/>
      <w:r>
        <w:t>Allbeck</w:t>
      </w:r>
      <w:proofErr w:type="spellEnd"/>
      <w:r>
        <w:t xml:space="preserve"> and Norman I. </w:t>
      </w:r>
      <w:proofErr w:type="spellStart"/>
      <w:r>
        <w:t>Badler</w:t>
      </w:r>
      <w:proofErr w:type="spellEnd"/>
      <w:r>
        <w:t>},</w:t>
      </w:r>
    </w:p>
    <w:p w14:paraId="2978D4EC" w14:textId="77777777" w:rsidR="00F36334" w:rsidRDefault="00F36334" w:rsidP="00F36334">
      <w:pPr>
        <w:pStyle w:val="PreformattedText"/>
      </w:pPr>
      <w:proofErr w:type="gramStart"/>
      <w:r>
        <w:t>title</w:t>
      </w:r>
      <w:proofErr w:type="gramEnd"/>
      <w:r>
        <w:t xml:space="preserve"> = {{Virtual Crowds: Methods, Simulation, and Control}},</w:t>
      </w:r>
    </w:p>
    <w:p w14:paraId="1B8D2459" w14:textId="77777777" w:rsidR="00F36334" w:rsidRDefault="00F36334" w:rsidP="00F36334">
      <w:pPr>
        <w:pStyle w:val="PreformattedText"/>
      </w:pPr>
      <w:proofErr w:type="gramStart"/>
      <w:r>
        <w:lastRenderedPageBreak/>
        <w:t>volume</w:t>
      </w:r>
      <w:proofErr w:type="gramEnd"/>
      <w:r>
        <w:t xml:space="preserve"> = {3},</w:t>
      </w:r>
    </w:p>
    <w:p w14:paraId="10B8302B" w14:textId="77777777" w:rsidR="00F36334" w:rsidRDefault="00F36334" w:rsidP="00F36334">
      <w:pPr>
        <w:pStyle w:val="PreformattedText"/>
      </w:pPr>
      <w:proofErr w:type="gramStart"/>
      <w:r>
        <w:t>year</w:t>
      </w:r>
      <w:proofErr w:type="gramEnd"/>
      <w:r>
        <w:t xml:space="preserve"> = {2008},</w:t>
      </w:r>
    </w:p>
    <w:p w14:paraId="051CA031" w14:textId="77777777" w:rsidR="00F36334" w:rsidRDefault="00F36334" w:rsidP="00F36334">
      <w:pPr>
        <w:pStyle w:val="PreformattedText"/>
      </w:pPr>
      <w:proofErr w:type="gramStart"/>
      <w:r>
        <w:t>pages</w:t>
      </w:r>
      <w:proofErr w:type="gramEnd"/>
      <w:r>
        <w:t xml:space="preserve"> = {1--176},</w:t>
      </w:r>
    </w:p>
    <w:p w14:paraId="363A1E9D" w14:textId="77777777" w:rsidR="00F36334" w:rsidRDefault="00F36334" w:rsidP="00F36334">
      <w:pPr>
        <w:pStyle w:val="PreformattedText"/>
      </w:pPr>
      <w:proofErr w:type="gramStart"/>
      <w:r>
        <w:t>issue</w:t>
      </w:r>
      <w:proofErr w:type="gramEnd"/>
      <w:r>
        <w:t xml:space="preserve"> = {1},</w:t>
      </w:r>
    </w:p>
    <w:p w14:paraId="6EB54A51" w14:textId="77777777" w:rsidR="00F36334" w:rsidRDefault="00F36334" w:rsidP="00F36334">
      <w:pPr>
        <w:pStyle w:val="PreformattedText"/>
      </w:pPr>
      <w:proofErr w:type="spellStart"/>
      <w:proofErr w:type="gramStart"/>
      <w:r>
        <w:t>doi</w:t>
      </w:r>
      <w:proofErr w:type="spellEnd"/>
      <w:proofErr w:type="gramEnd"/>
      <w:r>
        <w:t xml:space="preserve"> = {10.2200/S00123ED1V01Y200808CGR008},</w:t>
      </w:r>
    </w:p>
    <w:p w14:paraId="3BF10B19" w14:textId="77777777" w:rsidR="00F36334" w:rsidRDefault="00F36334" w:rsidP="00F36334">
      <w:pPr>
        <w:pStyle w:val="PreformattedText"/>
      </w:pPr>
      <w:proofErr w:type="spellStart"/>
      <w:proofErr w:type="gramStart"/>
      <w:r>
        <w:t>masid</w:t>
      </w:r>
      <w:proofErr w:type="spellEnd"/>
      <w:proofErr w:type="gramEnd"/>
      <w:r>
        <w:t xml:space="preserve"> = {13339609}</w:t>
      </w:r>
    </w:p>
    <w:p w14:paraId="294399B9" w14:textId="77777777" w:rsidR="00F36334" w:rsidRDefault="00F36334" w:rsidP="00F36334">
      <w:pPr>
        <w:pStyle w:val="PreformattedText"/>
      </w:pPr>
      <w:r>
        <w:t>}</w:t>
      </w:r>
    </w:p>
    <w:p w14:paraId="216D074E" w14:textId="77777777" w:rsidR="00F36334" w:rsidRDefault="00F36334" w:rsidP="00F36334">
      <w:pPr>
        <w:pStyle w:val="PreformattedText"/>
      </w:pPr>
    </w:p>
    <w:p w14:paraId="6EBDFE8B" w14:textId="77777777" w:rsidR="00F36334" w:rsidRDefault="00F36334" w:rsidP="00F36334">
      <w:pPr>
        <w:pStyle w:val="PreformattedText"/>
      </w:pPr>
      <w:r>
        <w:t>@</w:t>
      </w:r>
      <w:proofErr w:type="spellStart"/>
      <w:proofErr w:type="gramStart"/>
      <w:r>
        <w:t>inproceedings</w:t>
      </w:r>
      <w:proofErr w:type="spellEnd"/>
      <w:proofErr w:type="gramEnd"/>
      <w:r>
        <w:t>{Guy:2009,</w:t>
      </w:r>
    </w:p>
    <w:p w14:paraId="09DB1814" w14:textId="77777777" w:rsidR="00F36334" w:rsidRDefault="00F36334" w:rsidP="00F36334">
      <w:pPr>
        <w:pStyle w:val="PreformattedText"/>
      </w:pPr>
      <w:proofErr w:type="gramStart"/>
      <w:r>
        <w:t>author</w:t>
      </w:r>
      <w:proofErr w:type="gramEnd"/>
      <w:r>
        <w:t xml:space="preserve"> = {Stephen J. Guy and </w:t>
      </w:r>
      <w:proofErr w:type="spellStart"/>
      <w:r>
        <w:t>Jatin</w:t>
      </w:r>
      <w:proofErr w:type="spellEnd"/>
      <w:r>
        <w:t xml:space="preserve"> </w:t>
      </w:r>
      <w:proofErr w:type="spellStart"/>
      <w:r>
        <w:t>Chhugani</w:t>
      </w:r>
      <w:proofErr w:type="spellEnd"/>
      <w:r>
        <w:t xml:space="preserve"> and </w:t>
      </w:r>
      <w:proofErr w:type="spellStart"/>
      <w:r>
        <w:t>Nadathur</w:t>
      </w:r>
      <w:proofErr w:type="spellEnd"/>
      <w:r>
        <w:t xml:space="preserve"> </w:t>
      </w:r>
      <w:proofErr w:type="spellStart"/>
      <w:r>
        <w:t>Satish</w:t>
      </w:r>
      <w:proofErr w:type="spellEnd"/>
      <w:r>
        <w:t xml:space="preserve"> and Ming C. Lin and Dinesh </w:t>
      </w:r>
      <w:proofErr w:type="spellStart"/>
      <w:r>
        <w:t>Manocha</w:t>
      </w:r>
      <w:proofErr w:type="spellEnd"/>
      <w:r>
        <w:t>},</w:t>
      </w:r>
    </w:p>
    <w:p w14:paraId="35377B3A" w14:textId="77777777" w:rsidR="00F36334" w:rsidRDefault="00F36334" w:rsidP="00F36334">
      <w:pPr>
        <w:pStyle w:val="PreformattedText"/>
      </w:pPr>
      <w:proofErr w:type="gramStart"/>
      <w:r>
        <w:t>title</w:t>
      </w:r>
      <w:proofErr w:type="gramEnd"/>
      <w:r>
        <w:t xml:space="preserve"> = {{</w:t>
      </w:r>
      <w:proofErr w:type="spellStart"/>
      <w:r>
        <w:t>ClearPath</w:t>
      </w:r>
      <w:proofErr w:type="spellEnd"/>
      <w:r>
        <w:t>: Highly Parallel Collision Avoidance for Multi-Agent Simulation}},</w:t>
      </w:r>
    </w:p>
    <w:p w14:paraId="2C7F303F" w14:textId="77777777" w:rsidR="00F36334" w:rsidRDefault="00F36334" w:rsidP="00F36334">
      <w:pPr>
        <w:pStyle w:val="PreformattedText"/>
      </w:pPr>
      <w:proofErr w:type="spellStart"/>
      <w:proofErr w:type="gramStart"/>
      <w:r>
        <w:t>booktitle</w:t>
      </w:r>
      <w:proofErr w:type="spellEnd"/>
      <w:proofErr w:type="gramEnd"/>
      <w:r>
        <w:t xml:space="preserve"> = {Symposium on Computer Animation},</w:t>
      </w:r>
    </w:p>
    <w:p w14:paraId="266AA200" w14:textId="77777777" w:rsidR="00F36334" w:rsidRDefault="00F36334" w:rsidP="00F36334">
      <w:pPr>
        <w:pStyle w:val="PreformattedText"/>
      </w:pPr>
      <w:proofErr w:type="gramStart"/>
      <w:r>
        <w:t>year</w:t>
      </w:r>
      <w:proofErr w:type="gramEnd"/>
      <w:r>
        <w:t xml:space="preserve"> = {2009},</w:t>
      </w:r>
    </w:p>
    <w:p w14:paraId="63D5ADEB" w14:textId="77777777" w:rsidR="00F36334" w:rsidRDefault="00F36334" w:rsidP="00F36334">
      <w:pPr>
        <w:pStyle w:val="PreformattedText"/>
      </w:pPr>
      <w:proofErr w:type="gramStart"/>
      <w:r>
        <w:t>pages</w:t>
      </w:r>
      <w:proofErr w:type="gramEnd"/>
      <w:r>
        <w:t xml:space="preserve"> = {177--187},</w:t>
      </w:r>
    </w:p>
    <w:p w14:paraId="177DFAFF" w14:textId="77777777" w:rsidR="00F36334" w:rsidRDefault="00F36334" w:rsidP="00F36334">
      <w:pPr>
        <w:pStyle w:val="PreformattedText"/>
      </w:pPr>
      <w:proofErr w:type="spellStart"/>
      <w:proofErr w:type="gramStart"/>
      <w:r>
        <w:t>doi</w:t>
      </w:r>
      <w:proofErr w:type="spellEnd"/>
      <w:proofErr w:type="gramEnd"/>
      <w:r>
        <w:t xml:space="preserve"> = {10.1145/1599470.1599494},</w:t>
      </w:r>
    </w:p>
    <w:p w14:paraId="5712CE52" w14:textId="77777777" w:rsidR="00F36334" w:rsidRDefault="00F36334" w:rsidP="00F36334">
      <w:pPr>
        <w:pStyle w:val="PreformattedText"/>
      </w:pPr>
      <w:proofErr w:type="spellStart"/>
      <w:proofErr w:type="gramStart"/>
      <w:r>
        <w:t>masid</w:t>
      </w:r>
      <w:proofErr w:type="spellEnd"/>
      <w:proofErr w:type="gramEnd"/>
      <w:r>
        <w:t xml:space="preserve"> = {13666949}</w:t>
      </w:r>
    </w:p>
    <w:p w14:paraId="0781F6C9" w14:textId="77777777" w:rsidR="00F36334" w:rsidRDefault="00F36334" w:rsidP="00F36334">
      <w:pPr>
        <w:pStyle w:val="PreformattedText"/>
      </w:pPr>
      <w:r>
        <w:t>}</w:t>
      </w:r>
    </w:p>
    <w:p w14:paraId="1FE52C14" w14:textId="77777777" w:rsidR="00F36334" w:rsidRDefault="00F36334" w:rsidP="00F36334">
      <w:pPr>
        <w:pStyle w:val="PreformattedText"/>
      </w:pPr>
    </w:p>
    <w:p w14:paraId="35D8B171" w14:textId="77777777" w:rsidR="00F36334" w:rsidRDefault="00F36334" w:rsidP="00F36334">
      <w:pPr>
        <w:pStyle w:val="PreformattedText"/>
      </w:pPr>
    </w:p>
    <w:p w14:paraId="551BFC0A" w14:textId="77777777" w:rsidR="00F36334" w:rsidRDefault="00F36334" w:rsidP="00F36334">
      <w:pPr>
        <w:pStyle w:val="PreformattedText"/>
      </w:pPr>
      <w:r>
        <w:t>@</w:t>
      </w:r>
      <w:proofErr w:type="spellStart"/>
      <w:proofErr w:type="gramStart"/>
      <w:r>
        <w:t>inproceedings</w:t>
      </w:r>
      <w:proofErr w:type="spellEnd"/>
      <w:proofErr w:type="gramEnd"/>
      <w:r>
        <w:t>{Guy:2010,</w:t>
      </w:r>
    </w:p>
    <w:p w14:paraId="2DA0EA1E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author</w:t>
      </w:r>
      <w:proofErr w:type="gramEnd"/>
      <w:r>
        <w:t xml:space="preserve"> = {Guy, Stephen J. and </w:t>
      </w:r>
      <w:proofErr w:type="spellStart"/>
      <w:r>
        <w:t>Chhugani</w:t>
      </w:r>
      <w:proofErr w:type="spellEnd"/>
      <w:r>
        <w:t xml:space="preserve">, </w:t>
      </w:r>
      <w:proofErr w:type="spellStart"/>
      <w:r>
        <w:t>Jatin</w:t>
      </w:r>
      <w:proofErr w:type="spellEnd"/>
      <w:r>
        <w:t xml:space="preserve"> and Curtis, Sean and </w:t>
      </w:r>
      <w:proofErr w:type="spellStart"/>
      <w:r>
        <w:t>Dubey</w:t>
      </w:r>
      <w:proofErr w:type="spellEnd"/>
      <w:r>
        <w:t xml:space="preserve">, </w:t>
      </w:r>
      <w:proofErr w:type="spellStart"/>
      <w:r>
        <w:t>Pradeep</w:t>
      </w:r>
      <w:proofErr w:type="spellEnd"/>
      <w:r>
        <w:t xml:space="preserve"> and Lin, Ming and </w:t>
      </w:r>
      <w:proofErr w:type="spellStart"/>
      <w:r>
        <w:t>Manocha</w:t>
      </w:r>
      <w:proofErr w:type="spellEnd"/>
      <w:r>
        <w:t>, Dinesh},</w:t>
      </w:r>
    </w:p>
    <w:p w14:paraId="11425C9D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title</w:t>
      </w:r>
      <w:proofErr w:type="gramEnd"/>
      <w:r>
        <w:t xml:space="preserve"> = {</w:t>
      </w:r>
      <w:proofErr w:type="spellStart"/>
      <w:r>
        <w:t>PLEdestrians</w:t>
      </w:r>
      <w:proofErr w:type="spellEnd"/>
      <w:r>
        <w:t>: A Least-effort Approach to Crowd Simulation},</w:t>
      </w:r>
    </w:p>
    <w:p w14:paraId="39E7B319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booktitle</w:t>
      </w:r>
      <w:proofErr w:type="spellEnd"/>
      <w:proofErr w:type="gramEnd"/>
      <w:r>
        <w:t xml:space="preserve"> = {Proceedings of the 2010 ACM SIGGRAPH/</w:t>
      </w:r>
      <w:proofErr w:type="spellStart"/>
      <w:r>
        <w:t>Eurographics</w:t>
      </w:r>
      <w:proofErr w:type="spellEnd"/>
      <w:r>
        <w:t xml:space="preserve"> Symposium on Computer Animation},</w:t>
      </w:r>
    </w:p>
    <w:p w14:paraId="08CEAB8A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series</w:t>
      </w:r>
      <w:proofErr w:type="gramEnd"/>
      <w:r>
        <w:t xml:space="preserve"> = {SCA '10},</w:t>
      </w:r>
    </w:p>
    <w:p w14:paraId="7B977E5B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year</w:t>
      </w:r>
      <w:proofErr w:type="gramEnd"/>
      <w:r>
        <w:t xml:space="preserve"> = {2010},</w:t>
      </w:r>
    </w:p>
    <w:p w14:paraId="7DD77638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location</w:t>
      </w:r>
      <w:proofErr w:type="gramEnd"/>
      <w:r>
        <w:t xml:space="preserve"> = {Madrid, Spain},</w:t>
      </w:r>
    </w:p>
    <w:p w14:paraId="4DDF4AA3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pages</w:t>
      </w:r>
      <w:proofErr w:type="gramEnd"/>
      <w:r>
        <w:t xml:space="preserve"> = {119--128},</w:t>
      </w:r>
    </w:p>
    <w:p w14:paraId="0A3F38A4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numpages</w:t>
      </w:r>
      <w:proofErr w:type="spellEnd"/>
      <w:proofErr w:type="gramEnd"/>
      <w:r>
        <w:t xml:space="preserve"> = {10},</w:t>
      </w:r>
    </w:p>
    <w:p w14:paraId="366CB4DC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url</w:t>
      </w:r>
      <w:proofErr w:type="spellEnd"/>
      <w:proofErr w:type="gramEnd"/>
      <w:r>
        <w:t xml:space="preserve"> = {http://dl.acm.org/citation.cfm?id=1921427.1921446},</w:t>
      </w:r>
    </w:p>
    <w:p w14:paraId="03632821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acmid</w:t>
      </w:r>
      <w:proofErr w:type="spellEnd"/>
      <w:proofErr w:type="gramEnd"/>
      <w:r>
        <w:t xml:space="preserve"> = {1921446},</w:t>
      </w:r>
    </w:p>
    <w:p w14:paraId="0E07230D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publisher</w:t>
      </w:r>
      <w:proofErr w:type="gramEnd"/>
      <w:r>
        <w:t xml:space="preserve"> = {</w:t>
      </w:r>
      <w:proofErr w:type="spellStart"/>
      <w:r>
        <w:t>Eurographics</w:t>
      </w:r>
      <w:proofErr w:type="spellEnd"/>
      <w:r>
        <w:t xml:space="preserve"> Association},</w:t>
      </w:r>
    </w:p>
    <w:p w14:paraId="42D871E1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address</w:t>
      </w:r>
      <w:proofErr w:type="gramEnd"/>
      <w:r>
        <w:t xml:space="preserve"> = {</w:t>
      </w:r>
      <w:proofErr w:type="spellStart"/>
      <w:r>
        <w:t>Aire</w:t>
      </w:r>
      <w:proofErr w:type="spellEnd"/>
      <w:r>
        <w:t>-la-Ville, Switzerland, Switzerland}</w:t>
      </w:r>
    </w:p>
    <w:p w14:paraId="04959B82" w14:textId="77777777" w:rsidR="00F36334" w:rsidRDefault="00F36334" w:rsidP="00F36334">
      <w:pPr>
        <w:pStyle w:val="PreformattedText"/>
      </w:pPr>
      <w:r>
        <w:t xml:space="preserve">} </w:t>
      </w:r>
    </w:p>
    <w:p w14:paraId="7A7B8ABD" w14:textId="77777777" w:rsidR="00F36334" w:rsidRDefault="00F36334" w:rsidP="00F36334">
      <w:pPr>
        <w:pStyle w:val="PreformattedText"/>
      </w:pPr>
    </w:p>
    <w:p w14:paraId="70865D8F" w14:textId="77777777" w:rsidR="00F36334" w:rsidRDefault="00F36334" w:rsidP="00F36334">
      <w:pPr>
        <w:pStyle w:val="PreformattedText"/>
      </w:pPr>
      <w:r>
        <w:t>@</w:t>
      </w:r>
      <w:proofErr w:type="spellStart"/>
      <w:proofErr w:type="gramStart"/>
      <w:r>
        <w:t>inproceedings</w:t>
      </w:r>
      <w:proofErr w:type="spellEnd"/>
      <w:proofErr w:type="gramEnd"/>
      <w:r>
        <w:t>{Guy:2011,</w:t>
      </w:r>
    </w:p>
    <w:p w14:paraId="6DC01C2D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author</w:t>
      </w:r>
      <w:proofErr w:type="gramEnd"/>
      <w:r>
        <w:t xml:space="preserve"> = {Guy, Stephen J. and Kim, </w:t>
      </w:r>
      <w:proofErr w:type="spellStart"/>
      <w:r>
        <w:t>Sujeong</w:t>
      </w:r>
      <w:proofErr w:type="spellEnd"/>
      <w:r>
        <w:t xml:space="preserve"> and Lin, Ming C. and </w:t>
      </w:r>
      <w:proofErr w:type="spellStart"/>
      <w:r>
        <w:t>Manocha</w:t>
      </w:r>
      <w:proofErr w:type="spellEnd"/>
      <w:r>
        <w:t>, Dinesh},</w:t>
      </w:r>
    </w:p>
    <w:p w14:paraId="7E05D378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title</w:t>
      </w:r>
      <w:proofErr w:type="gramEnd"/>
      <w:r>
        <w:t xml:space="preserve"> = {Simulating Heterogeneous Crowd Behaviors Using Personality Trait Theory},</w:t>
      </w:r>
    </w:p>
    <w:p w14:paraId="408E9CCD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booktitle</w:t>
      </w:r>
      <w:proofErr w:type="spellEnd"/>
      <w:proofErr w:type="gramEnd"/>
      <w:r>
        <w:t xml:space="preserve"> = {Proceedings of the 2011 ACM SIGGRAPH/</w:t>
      </w:r>
      <w:proofErr w:type="spellStart"/>
      <w:r>
        <w:t>Eurographics</w:t>
      </w:r>
      <w:proofErr w:type="spellEnd"/>
      <w:r>
        <w:t xml:space="preserve"> Symposium on Computer Animation},</w:t>
      </w:r>
    </w:p>
    <w:p w14:paraId="3A224834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series</w:t>
      </w:r>
      <w:proofErr w:type="gramEnd"/>
      <w:r>
        <w:t xml:space="preserve"> = {SCA '11},</w:t>
      </w:r>
    </w:p>
    <w:p w14:paraId="5038C3AA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year</w:t>
      </w:r>
      <w:proofErr w:type="gramEnd"/>
      <w:r>
        <w:t xml:space="preserve"> = {2011},</w:t>
      </w:r>
    </w:p>
    <w:p w14:paraId="2CB72341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isbn</w:t>
      </w:r>
      <w:proofErr w:type="spellEnd"/>
      <w:proofErr w:type="gramEnd"/>
      <w:r>
        <w:t xml:space="preserve"> = {978-1-4503-0923-3},</w:t>
      </w:r>
    </w:p>
    <w:p w14:paraId="08D04DEE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location</w:t>
      </w:r>
      <w:proofErr w:type="gramEnd"/>
      <w:r>
        <w:t xml:space="preserve"> = {Vancouver, British Columbia, Canada},</w:t>
      </w:r>
    </w:p>
    <w:p w14:paraId="3A4A6AB8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pages</w:t>
      </w:r>
      <w:proofErr w:type="gramEnd"/>
      <w:r>
        <w:t xml:space="preserve"> = {43--52},</w:t>
      </w:r>
    </w:p>
    <w:p w14:paraId="53ECE4B7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numpages</w:t>
      </w:r>
      <w:proofErr w:type="spellEnd"/>
      <w:proofErr w:type="gramEnd"/>
      <w:r>
        <w:t xml:space="preserve"> = {10},</w:t>
      </w:r>
    </w:p>
    <w:p w14:paraId="420F3272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url</w:t>
      </w:r>
      <w:proofErr w:type="spellEnd"/>
      <w:proofErr w:type="gramEnd"/>
      <w:r>
        <w:t xml:space="preserve"> = {http://doi.acm.org/10.1145/2019406.2019413},</w:t>
      </w:r>
    </w:p>
    <w:p w14:paraId="5C0F23D1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doi</w:t>
      </w:r>
      <w:proofErr w:type="spellEnd"/>
      <w:proofErr w:type="gramEnd"/>
      <w:r>
        <w:t xml:space="preserve"> = {10.1145/2019406.2019413},</w:t>
      </w:r>
    </w:p>
    <w:p w14:paraId="4BDDF20D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acmid</w:t>
      </w:r>
      <w:proofErr w:type="spellEnd"/>
      <w:proofErr w:type="gramEnd"/>
      <w:r>
        <w:t xml:space="preserve"> = {2019413},</w:t>
      </w:r>
    </w:p>
    <w:p w14:paraId="1C9BB07F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publisher</w:t>
      </w:r>
      <w:proofErr w:type="gramEnd"/>
      <w:r>
        <w:t xml:space="preserve"> = {ACM},</w:t>
      </w:r>
    </w:p>
    <w:p w14:paraId="1BCEAE76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address</w:t>
      </w:r>
      <w:proofErr w:type="gramEnd"/>
      <w:r>
        <w:t xml:space="preserve"> = {New York, NY, USA}</w:t>
      </w:r>
    </w:p>
    <w:p w14:paraId="6307B2CA" w14:textId="77777777" w:rsidR="00F36334" w:rsidRDefault="00F36334" w:rsidP="00F36334">
      <w:pPr>
        <w:pStyle w:val="PreformattedText"/>
      </w:pPr>
      <w:r>
        <w:t xml:space="preserve">} </w:t>
      </w:r>
    </w:p>
    <w:p w14:paraId="3962EBFD" w14:textId="77777777" w:rsidR="00F36334" w:rsidRDefault="00F36334" w:rsidP="00F36334">
      <w:pPr>
        <w:pStyle w:val="PreformattedText"/>
      </w:pPr>
    </w:p>
    <w:p w14:paraId="23042560" w14:textId="77777777" w:rsidR="00F36334" w:rsidRDefault="00F36334" w:rsidP="00F36334">
      <w:pPr>
        <w:pStyle w:val="PreformattedText"/>
      </w:pPr>
      <w:r>
        <w:t>@</w:t>
      </w:r>
      <w:proofErr w:type="spellStart"/>
      <w:proofErr w:type="gramStart"/>
      <w:r>
        <w:t>inproceedings</w:t>
      </w:r>
      <w:proofErr w:type="spellEnd"/>
      <w:proofErr w:type="gramEnd"/>
      <w:r>
        <w:t>{Kim:2012,</w:t>
      </w:r>
    </w:p>
    <w:p w14:paraId="711A8CE5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author</w:t>
      </w:r>
      <w:proofErr w:type="gramEnd"/>
      <w:r>
        <w:t xml:space="preserve"> = {Kim, </w:t>
      </w:r>
      <w:proofErr w:type="spellStart"/>
      <w:r>
        <w:t>Sujeong</w:t>
      </w:r>
      <w:proofErr w:type="spellEnd"/>
      <w:r>
        <w:t xml:space="preserve"> and Guy, Stephen J. and </w:t>
      </w:r>
      <w:proofErr w:type="spellStart"/>
      <w:r>
        <w:t>Manocha</w:t>
      </w:r>
      <w:proofErr w:type="spellEnd"/>
      <w:r>
        <w:t>, Dinesh and Lin, Ming C.},</w:t>
      </w:r>
    </w:p>
    <w:p w14:paraId="229C0FCD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title</w:t>
      </w:r>
      <w:proofErr w:type="gramEnd"/>
      <w:r>
        <w:t xml:space="preserve"> = {Interactive Simulation of Dynamic Crowd Behaviors Using General Adaptation Syndrome Theory},</w:t>
      </w:r>
    </w:p>
    <w:p w14:paraId="5816E072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booktitle</w:t>
      </w:r>
      <w:proofErr w:type="spellEnd"/>
      <w:proofErr w:type="gramEnd"/>
      <w:r>
        <w:t xml:space="preserve"> = {Proceedings of the ACM SIGGRAPH Symposium on Interactive 3D Graphics and Games},</w:t>
      </w:r>
    </w:p>
    <w:p w14:paraId="00AD5F5E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series</w:t>
      </w:r>
      <w:proofErr w:type="gramEnd"/>
      <w:r>
        <w:t xml:space="preserve"> = {I3D '12},</w:t>
      </w:r>
    </w:p>
    <w:p w14:paraId="1630467C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year</w:t>
      </w:r>
      <w:proofErr w:type="gramEnd"/>
      <w:r>
        <w:t xml:space="preserve"> = {2012},</w:t>
      </w:r>
    </w:p>
    <w:p w14:paraId="550CB267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isbn</w:t>
      </w:r>
      <w:proofErr w:type="spellEnd"/>
      <w:proofErr w:type="gramEnd"/>
      <w:r>
        <w:t xml:space="preserve"> = {978-1-4503-1194-6},</w:t>
      </w:r>
    </w:p>
    <w:p w14:paraId="6324F6F7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location</w:t>
      </w:r>
      <w:proofErr w:type="gramEnd"/>
      <w:r>
        <w:t xml:space="preserve"> = {Costa Mesa, California},</w:t>
      </w:r>
    </w:p>
    <w:p w14:paraId="1C234649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pages</w:t>
      </w:r>
      <w:proofErr w:type="gramEnd"/>
      <w:r>
        <w:t xml:space="preserve"> = {55--62},</w:t>
      </w:r>
    </w:p>
    <w:p w14:paraId="104C2F38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numpages</w:t>
      </w:r>
      <w:proofErr w:type="spellEnd"/>
      <w:proofErr w:type="gramEnd"/>
      <w:r>
        <w:t xml:space="preserve"> = {8},</w:t>
      </w:r>
    </w:p>
    <w:p w14:paraId="55BC42DF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url</w:t>
      </w:r>
      <w:proofErr w:type="spellEnd"/>
      <w:proofErr w:type="gramEnd"/>
      <w:r>
        <w:t xml:space="preserve"> = {http://doi.acm.org/10.1145/2159616.2159626},</w:t>
      </w:r>
    </w:p>
    <w:p w14:paraId="325E4273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doi</w:t>
      </w:r>
      <w:proofErr w:type="spellEnd"/>
      <w:proofErr w:type="gramEnd"/>
      <w:r>
        <w:t xml:space="preserve"> = {10.1145/2159616.2159626},</w:t>
      </w:r>
    </w:p>
    <w:p w14:paraId="6527FCA8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acmid</w:t>
      </w:r>
      <w:proofErr w:type="spellEnd"/>
      <w:proofErr w:type="gramEnd"/>
      <w:r>
        <w:t xml:space="preserve"> = {2159626},</w:t>
      </w:r>
    </w:p>
    <w:p w14:paraId="4A14B2CA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publisher</w:t>
      </w:r>
      <w:proofErr w:type="gramEnd"/>
      <w:r>
        <w:t xml:space="preserve"> = {ACM},</w:t>
      </w:r>
    </w:p>
    <w:p w14:paraId="171BCF98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address</w:t>
      </w:r>
      <w:proofErr w:type="gramEnd"/>
      <w:r>
        <w:t xml:space="preserve"> = {New York, NY, USA},</w:t>
      </w:r>
    </w:p>
    <w:p w14:paraId="20F7B663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keywords</w:t>
      </w:r>
      <w:proofErr w:type="gramEnd"/>
      <w:r>
        <w:t xml:space="preserve"> = {crowd simulation, dynamic behaviors, psychological models}</w:t>
      </w:r>
    </w:p>
    <w:p w14:paraId="5A1CC855" w14:textId="77777777" w:rsidR="00F36334" w:rsidRDefault="00F36334" w:rsidP="00F36334">
      <w:pPr>
        <w:pStyle w:val="PreformattedText"/>
      </w:pPr>
      <w:r>
        <w:t xml:space="preserve">} </w:t>
      </w:r>
    </w:p>
    <w:p w14:paraId="1D3E52F3" w14:textId="77777777" w:rsidR="00F36334" w:rsidRDefault="00F36334" w:rsidP="00F36334">
      <w:pPr>
        <w:pStyle w:val="PreformattedText"/>
      </w:pPr>
    </w:p>
    <w:p w14:paraId="7B010798" w14:textId="77777777" w:rsidR="00F36334" w:rsidRDefault="00F36334" w:rsidP="00F36334">
      <w:pPr>
        <w:pStyle w:val="PreformattedText"/>
      </w:pPr>
      <w:r>
        <w:t>@</w:t>
      </w:r>
      <w:proofErr w:type="gramStart"/>
      <w:r>
        <w:t>book</w:t>
      </w:r>
      <w:proofErr w:type="gramEnd"/>
      <w:r>
        <w:t>{VDBerg:2009,</w:t>
      </w:r>
    </w:p>
    <w:p w14:paraId="718D51D2" w14:textId="77777777" w:rsidR="00F36334" w:rsidRDefault="00F36334" w:rsidP="00F36334">
      <w:pPr>
        <w:pStyle w:val="PreformattedText"/>
      </w:pPr>
      <w:proofErr w:type="gramStart"/>
      <w:r>
        <w:t>author</w:t>
      </w:r>
      <w:proofErr w:type="gramEnd"/>
      <w:r>
        <w:t xml:space="preserve"> = {</w:t>
      </w:r>
      <w:proofErr w:type="spellStart"/>
      <w:r>
        <w:t>Jur</w:t>
      </w:r>
      <w:proofErr w:type="spellEnd"/>
      <w:r>
        <w:t xml:space="preserve"> P. van den Berg and Stephen J. Guy and Ming C. Lin and Dinesh </w:t>
      </w:r>
      <w:proofErr w:type="spellStart"/>
      <w:r>
        <w:t>Manocha</w:t>
      </w:r>
      <w:proofErr w:type="spellEnd"/>
      <w:r>
        <w:t>},</w:t>
      </w:r>
    </w:p>
    <w:p w14:paraId="5588CC04" w14:textId="77777777" w:rsidR="00F36334" w:rsidRDefault="00F36334" w:rsidP="00F36334">
      <w:pPr>
        <w:pStyle w:val="PreformattedText"/>
      </w:pPr>
      <w:proofErr w:type="gramStart"/>
      <w:r>
        <w:t>title</w:t>
      </w:r>
      <w:proofErr w:type="gramEnd"/>
      <w:r>
        <w:t xml:space="preserve"> = {{Reciprocal N-body Collision Avoidance}},</w:t>
      </w:r>
    </w:p>
    <w:p w14:paraId="7C07907D" w14:textId="77777777" w:rsidR="00F36334" w:rsidRDefault="00F36334" w:rsidP="00F36334">
      <w:pPr>
        <w:pStyle w:val="PreformattedText"/>
      </w:pPr>
      <w:proofErr w:type="spellStart"/>
      <w:proofErr w:type="gramStart"/>
      <w:r>
        <w:t>booktitle</w:t>
      </w:r>
      <w:proofErr w:type="spellEnd"/>
      <w:proofErr w:type="gramEnd"/>
      <w:r>
        <w:t xml:space="preserve"> = {International Symposium of Robotics Research},</w:t>
      </w:r>
    </w:p>
    <w:p w14:paraId="493EFFD9" w14:textId="77777777" w:rsidR="00F36334" w:rsidRDefault="00F36334" w:rsidP="00F36334">
      <w:pPr>
        <w:pStyle w:val="PreformattedText"/>
      </w:pPr>
      <w:proofErr w:type="gramStart"/>
      <w:r>
        <w:t>year</w:t>
      </w:r>
      <w:proofErr w:type="gramEnd"/>
      <w:r>
        <w:t xml:space="preserve"> = {2009},</w:t>
      </w:r>
    </w:p>
    <w:p w14:paraId="10EA0C2A" w14:textId="77777777" w:rsidR="00F36334" w:rsidRDefault="00F36334" w:rsidP="00F36334">
      <w:pPr>
        <w:pStyle w:val="PreformattedText"/>
      </w:pPr>
      <w:proofErr w:type="spellStart"/>
      <w:proofErr w:type="gramStart"/>
      <w:r>
        <w:t>doi</w:t>
      </w:r>
      <w:proofErr w:type="spellEnd"/>
      <w:proofErr w:type="gramEnd"/>
      <w:r>
        <w:t xml:space="preserve"> = {10.1007/978-3-642-19457-3_1},</w:t>
      </w:r>
    </w:p>
    <w:p w14:paraId="7DE1630C" w14:textId="77777777" w:rsidR="00F36334" w:rsidRDefault="00F36334" w:rsidP="00F36334">
      <w:pPr>
        <w:pStyle w:val="PreformattedText"/>
      </w:pPr>
      <w:proofErr w:type="spellStart"/>
      <w:proofErr w:type="gramStart"/>
      <w:r>
        <w:t>masid</w:t>
      </w:r>
      <w:proofErr w:type="spellEnd"/>
      <w:proofErr w:type="gramEnd"/>
      <w:r>
        <w:t xml:space="preserve"> = {5180902}</w:t>
      </w:r>
    </w:p>
    <w:p w14:paraId="4AA1C19D" w14:textId="77777777" w:rsidR="00F36334" w:rsidRDefault="00F36334" w:rsidP="00F36334">
      <w:pPr>
        <w:pStyle w:val="PreformattedText"/>
      </w:pPr>
      <w:r>
        <w:t>}</w:t>
      </w:r>
    </w:p>
    <w:p w14:paraId="3A8D806C" w14:textId="77777777" w:rsidR="00F36334" w:rsidRDefault="00F36334" w:rsidP="00F36334">
      <w:pPr>
        <w:pStyle w:val="PreformattedText"/>
      </w:pPr>
    </w:p>
    <w:p w14:paraId="618487A6" w14:textId="77777777" w:rsidR="00F36334" w:rsidRDefault="00F36334" w:rsidP="00F36334">
      <w:pPr>
        <w:pStyle w:val="PreformattedText"/>
      </w:pPr>
      <w:r>
        <w:t>@</w:t>
      </w:r>
      <w:proofErr w:type="spellStart"/>
      <w:proofErr w:type="gramStart"/>
      <w:r>
        <w:t>inproceedings</w:t>
      </w:r>
      <w:proofErr w:type="spellEnd"/>
      <w:proofErr w:type="gramEnd"/>
      <w:r>
        <w:t>{VDBerg:2011,</w:t>
      </w:r>
    </w:p>
    <w:p w14:paraId="3454D208" w14:textId="77777777" w:rsidR="00F36334" w:rsidRDefault="00F36334" w:rsidP="00F36334">
      <w:pPr>
        <w:pStyle w:val="PreformattedText"/>
      </w:pPr>
      <w:proofErr w:type="gramStart"/>
      <w:r>
        <w:t>author</w:t>
      </w:r>
      <w:proofErr w:type="gramEnd"/>
      <w:r>
        <w:t xml:space="preserve"> = {</w:t>
      </w:r>
      <w:proofErr w:type="spellStart"/>
      <w:r>
        <w:t>Jur</w:t>
      </w:r>
      <w:proofErr w:type="spellEnd"/>
      <w:r>
        <w:t xml:space="preserve"> P. van den Berg and Jamie </w:t>
      </w:r>
      <w:proofErr w:type="spellStart"/>
      <w:r>
        <w:t>Snape</w:t>
      </w:r>
      <w:proofErr w:type="spellEnd"/>
      <w:r>
        <w:t xml:space="preserve"> and Stephen J. Guy and Dinesh </w:t>
      </w:r>
      <w:proofErr w:type="spellStart"/>
      <w:r>
        <w:t>Manocha</w:t>
      </w:r>
      <w:proofErr w:type="spellEnd"/>
      <w:r>
        <w:t>},</w:t>
      </w:r>
    </w:p>
    <w:p w14:paraId="350A57DF" w14:textId="77777777" w:rsidR="00F36334" w:rsidRDefault="00F36334" w:rsidP="00F36334">
      <w:pPr>
        <w:pStyle w:val="PreformattedText"/>
      </w:pPr>
      <w:proofErr w:type="gramStart"/>
      <w:r>
        <w:t>title</w:t>
      </w:r>
      <w:proofErr w:type="gramEnd"/>
      <w:r>
        <w:t xml:space="preserve"> = {{Reciprocal collision avoidance with acceleration-velocity obstacles}},</w:t>
      </w:r>
    </w:p>
    <w:p w14:paraId="68D9CD1E" w14:textId="77777777" w:rsidR="00F36334" w:rsidRDefault="00F36334" w:rsidP="00F36334">
      <w:pPr>
        <w:pStyle w:val="PreformattedText"/>
      </w:pPr>
      <w:proofErr w:type="spellStart"/>
      <w:proofErr w:type="gramStart"/>
      <w:r>
        <w:t>booktitle</w:t>
      </w:r>
      <w:proofErr w:type="spellEnd"/>
      <w:proofErr w:type="gramEnd"/>
      <w:r>
        <w:t xml:space="preserve"> = {International Conference on Robotics and Automation},</w:t>
      </w:r>
    </w:p>
    <w:p w14:paraId="069EE034" w14:textId="77777777" w:rsidR="00F36334" w:rsidRDefault="00F36334" w:rsidP="00F36334">
      <w:pPr>
        <w:pStyle w:val="PreformattedText"/>
      </w:pPr>
      <w:proofErr w:type="gramStart"/>
      <w:r>
        <w:t>year</w:t>
      </w:r>
      <w:proofErr w:type="gramEnd"/>
      <w:r>
        <w:t xml:space="preserve"> = {2011},</w:t>
      </w:r>
    </w:p>
    <w:p w14:paraId="180BD860" w14:textId="77777777" w:rsidR="00F36334" w:rsidRDefault="00F36334" w:rsidP="00F36334">
      <w:pPr>
        <w:pStyle w:val="PreformattedText"/>
      </w:pPr>
      <w:proofErr w:type="gramStart"/>
      <w:r>
        <w:t>pages</w:t>
      </w:r>
      <w:proofErr w:type="gramEnd"/>
      <w:r>
        <w:t xml:space="preserve"> = {3475--3482},</w:t>
      </w:r>
    </w:p>
    <w:p w14:paraId="1978982B" w14:textId="77777777" w:rsidR="00F36334" w:rsidRDefault="00F36334" w:rsidP="00F36334">
      <w:pPr>
        <w:pStyle w:val="PreformattedText"/>
      </w:pPr>
      <w:proofErr w:type="spellStart"/>
      <w:proofErr w:type="gramStart"/>
      <w:r>
        <w:t>doi</w:t>
      </w:r>
      <w:proofErr w:type="spellEnd"/>
      <w:proofErr w:type="gramEnd"/>
      <w:r>
        <w:t xml:space="preserve"> = {10.1109/ICRA.2011.5980408},</w:t>
      </w:r>
    </w:p>
    <w:p w14:paraId="4272736D" w14:textId="77777777" w:rsidR="00F36334" w:rsidRDefault="00F36334" w:rsidP="00F36334">
      <w:pPr>
        <w:pStyle w:val="PreformattedText"/>
      </w:pPr>
      <w:proofErr w:type="spellStart"/>
      <w:proofErr w:type="gramStart"/>
      <w:r>
        <w:t>masid</w:t>
      </w:r>
      <w:proofErr w:type="spellEnd"/>
      <w:proofErr w:type="gramEnd"/>
      <w:r>
        <w:t xml:space="preserve"> = {39363812}</w:t>
      </w:r>
    </w:p>
    <w:p w14:paraId="3BC2F337" w14:textId="77777777" w:rsidR="00F36334" w:rsidRDefault="00F36334" w:rsidP="00F36334">
      <w:pPr>
        <w:pStyle w:val="PreformattedText"/>
      </w:pPr>
      <w:r>
        <w:t>}</w:t>
      </w:r>
    </w:p>
    <w:p w14:paraId="40F95DEC" w14:textId="77777777" w:rsidR="00F36334" w:rsidRDefault="00F36334" w:rsidP="00F36334">
      <w:pPr>
        <w:pStyle w:val="PreformattedText"/>
      </w:pPr>
    </w:p>
    <w:p w14:paraId="3994F183" w14:textId="77777777" w:rsidR="00F36334" w:rsidRDefault="00F36334" w:rsidP="00F36334">
      <w:pPr>
        <w:pStyle w:val="PreformattedText"/>
      </w:pPr>
      <w:r>
        <w:t>@</w:t>
      </w:r>
      <w:proofErr w:type="gramStart"/>
      <w:r>
        <w:t>article</w:t>
      </w:r>
      <w:proofErr w:type="gramEnd"/>
      <w:r>
        <w:t>{Ondrej:2010,</w:t>
      </w:r>
    </w:p>
    <w:p w14:paraId="22021312" w14:textId="77777777" w:rsidR="00F36334" w:rsidRDefault="00F36334" w:rsidP="00F36334">
      <w:pPr>
        <w:pStyle w:val="PreformattedText"/>
      </w:pPr>
      <w:proofErr w:type="gramStart"/>
      <w:r>
        <w:t>author</w:t>
      </w:r>
      <w:proofErr w:type="gramEnd"/>
      <w:r>
        <w:t xml:space="preserve"> = {Jan </w:t>
      </w:r>
      <w:proofErr w:type="spellStart"/>
      <w:r>
        <w:t>Ondrej</w:t>
      </w:r>
      <w:proofErr w:type="spellEnd"/>
      <w:r>
        <w:t xml:space="preserve"> and </w:t>
      </w:r>
      <w:proofErr w:type="spellStart"/>
      <w:r>
        <w:t>Julien</w:t>
      </w:r>
      <w:proofErr w:type="spellEnd"/>
      <w:r>
        <w:t xml:space="preserve"> </w:t>
      </w:r>
      <w:proofErr w:type="spellStart"/>
      <w:r>
        <w:t>PettrÃ</w:t>
      </w:r>
      <w:proofErr w:type="spellEnd"/>
      <w:r>
        <w:t xml:space="preserve">© and </w:t>
      </w:r>
      <w:proofErr w:type="spellStart"/>
      <w:r>
        <w:t>Anne-HÃ©lÃ¨ne</w:t>
      </w:r>
      <w:proofErr w:type="spellEnd"/>
      <w:r>
        <w:t xml:space="preserve"> Olivier and </w:t>
      </w:r>
      <w:proofErr w:type="spellStart"/>
      <w:r>
        <w:t>StÃ©phane</w:t>
      </w:r>
      <w:proofErr w:type="spellEnd"/>
      <w:r>
        <w:t xml:space="preserve"> </w:t>
      </w:r>
      <w:proofErr w:type="spellStart"/>
      <w:r>
        <w:t>Donikian</w:t>
      </w:r>
      <w:proofErr w:type="spellEnd"/>
      <w:r>
        <w:t>},</w:t>
      </w:r>
    </w:p>
    <w:p w14:paraId="44A26345" w14:textId="77777777" w:rsidR="00F36334" w:rsidRDefault="00F36334" w:rsidP="00F36334">
      <w:pPr>
        <w:pStyle w:val="PreformattedText"/>
      </w:pPr>
      <w:proofErr w:type="gramStart"/>
      <w:r>
        <w:t>title</w:t>
      </w:r>
      <w:proofErr w:type="gramEnd"/>
      <w:r>
        <w:t xml:space="preserve"> = {{A synthetic-vision based steering approach for crowd simulation}},</w:t>
      </w:r>
    </w:p>
    <w:p w14:paraId="24C71DB8" w14:textId="77777777" w:rsidR="00F36334" w:rsidRDefault="00F36334" w:rsidP="00F36334">
      <w:pPr>
        <w:pStyle w:val="PreformattedText"/>
      </w:pPr>
      <w:proofErr w:type="gramStart"/>
      <w:r>
        <w:t>journal</w:t>
      </w:r>
      <w:proofErr w:type="gramEnd"/>
      <w:r>
        <w:t xml:space="preserve"> = {ACM Transactions on Graphics},</w:t>
      </w:r>
    </w:p>
    <w:p w14:paraId="05CBD28C" w14:textId="77777777" w:rsidR="00F36334" w:rsidRDefault="00F36334" w:rsidP="00F36334">
      <w:pPr>
        <w:pStyle w:val="PreformattedText"/>
      </w:pPr>
      <w:proofErr w:type="gramStart"/>
      <w:r>
        <w:t>volume</w:t>
      </w:r>
      <w:proofErr w:type="gramEnd"/>
      <w:r>
        <w:t xml:space="preserve"> = {29},</w:t>
      </w:r>
    </w:p>
    <w:p w14:paraId="7758E8E6" w14:textId="77777777" w:rsidR="00F36334" w:rsidRDefault="00F36334" w:rsidP="00F36334">
      <w:pPr>
        <w:pStyle w:val="PreformattedText"/>
      </w:pPr>
      <w:proofErr w:type="gramStart"/>
      <w:r>
        <w:t>year</w:t>
      </w:r>
      <w:proofErr w:type="gramEnd"/>
      <w:r>
        <w:t xml:space="preserve"> = {2010},</w:t>
      </w:r>
    </w:p>
    <w:p w14:paraId="28EBA78F" w14:textId="77777777" w:rsidR="00F36334" w:rsidRDefault="00F36334" w:rsidP="00F36334">
      <w:pPr>
        <w:pStyle w:val="PreformattedText"/>
      </w:pPr>
      <w:proofErr w:type="gramStart"/>
      <w:r>
        <w:t>issue</w:t>
      </w:r>
      <w:proofErr w:type="gramEnd"/>
      <w:r>
        <w:t xml:space="preserve"> = {4},</w:t>
      </w:r>
    </w:p>
    <w:p w14:paraId="7387D0EB" w14:textId="77777777" w:rsidR="00F36334" w:rsidRDefault="00F36334" w:rsidP="00F36334">
      <w:pPr>
        <w:pStyle w:val="PreformattedText"/>
      </w:pPr>
      <w:proofErr w:type="spellStart"/>
      <w:proofErr w:type="gramStart"/>
      <w:r>
        <w:t>doi</w:t>
      </w:r>
      <w:proofErr w:type="spellEnd"/>
      <w:proofErr w:type="gramEnd"/>
      <w:r>
        <w:t xml:space="preserve"> = {10.1145/1833351.1778860},</w:t>
      </w:r>
    </w:p>
    <w:p w14:paraId="3C66BB83" w14:textId="77777777" w:rsidR="00F36334" w:rsidRDefault="00F36334" w:rsidP="00F36334">
      <w:pPr>
        <w:pStyle w:val="PreformattedText"/>
      </w:pPr>
      <w:proofErr w:type="spellStart"/>
      <w:proofErr w:type="gramStart"/>
      <w:r>
        <w:t>masid</w:t>
      </w:r>
      <w:proofErr w:type="spellEnd"/>
      <w:proofErr w:type="gramEnd"/>
      <w:r>
        <w:t xml:space="preserve"> = {13334362}</w:t>
      </w:r>
    </w:p>
    <w:p w14:paraId="4C34590C" w14:textId="77777777" w:rsidR="00F36334" w:rsidRDefault="00F36334" w:rsidP="00F36334">
      <w:pPr>
        <w:pStyle w:val="PreformattedText"/>
      </w:pPr>
      <w:r>
        <w:t>}</w:t>
      </w:r>
    </w:p>
    <w:p w14:paraId="0F48EDA4" w14:textId="77777777" w:rsidR="00F36334" w:rsidRDefault="00F36334" w:rsidP="00F36334">
      <w:pPr>
        <w:pStyle w:val="PreformattedText"/>
      </w:pPr>
      <w:r>
        <w:t xml:space="preserve">%% </w:t>
      </w:r>
      <w:proofErr w:type="gramStart"/>
      <w:r>
        <w:t>personality</w:t>
      </w:r>
      <w:proofErr w:type="gramEnd"/>
      <w:r>
        <w:t xml:space="preserve"> and emotion factors</w:t>
      </w:r>
    </w:p>
    <w:p w14:paraId="7BD15C9B" w14:textId="77777777" w:rsidR="00F36334" w:rsidRDefault="00F36334" w:rsidP="00F36334">
      <w:pPr>
        <w:pStyle w:val="PreformattedText"/>
      </w:pPr>
      <w:r>
        <w:t>@</w:t>
      </w:r>
      <w:proofErr w:type="spellStart"/>
      <w:proofErr w:type="gramStart"/>
      <w:r>
        <w:t>inproceedings</w:t>
      </w:r>
      <w:proofErr w:type="spellEnd"/>
      <w:proofErr w:type="gramEnd"/>
      <w:r>
        <w:t>{Durupinar:2008,</w:t>
      </w:r>
    </w:p>
    <w:p w14:paraId="29DA90B5" w14:textId="77777777" w:rsidR="00F36334" w:rsidRDefault="00F36334" w:rsidP="00F36334">
      <w:pPr>
        <w:pStyle w:val="PreformattedText"/>
      </w:pPr>
      <w:r>
        <w:lastRenderedPageBreak/>
        <w:t xml:space="preserve"> </w:t>
      </w:r>
      <w:proofErr w:type="gramStart"/>
      <w:r>
        <w:t>author</w:t>
      </w:r>
      <w:proofErr w:type="gramEnd"/>
      <w:r>
        <w:t xml:space="preserve"> = {</w:t>
      </w:r>
      <w:proofErr w:type="spellStart"/>
      <w:r>
        <w:t>Durupinar</w:t>
      </w:r>
      <w:proofErr w:type="spellEnd"/>
      <w:r>
        <w:t xml:space="preserve">, </w:t>
      </w:r>
      <w:proofErr w:type="spellStart"/>
      <w:r>
        <w:t>Funda</w:t>
      </w:r>
      <w:proofErr w:type="spellEnd"/>
      <w:r>
        <w:t xml:space="preserve"> and </w:t>
      </w:r>
      <w:proofErr w:type="spellStart"/>
      <w:r>
        <w:t>Allbeck</w:t>
      </w:r>
      <w:proofErr w:type="spellEnd"/>
      <w:r>
        <w:t xml:space="preserve">, Jan and </w:t>
      </w:r>
      <w:proofErr w:type="spellStart"/>
      <w:r>
        <w:t>Pelechano</w:t>
      </w:r>
      <w:proofErr w:type="spellEnd"/>
      <w:r>
        <w:t xml:space="preserve">, </w:t>
      </w:r>
      <w:proofErr w:type="spellStart"/>
      <w:r>
        <w:t>Nuria</w:t>
      </w:r>
      <w:proofErr w:type="spellEnd"/>
      <w:r>
        <w:t xml:space="preserve"> and </w:t>
      </w:r>
      <w:proofErr w:type="spellStart"/>
      <w:r>
        <w:t>Badler</w:t>
      </w:r>
      <w:proofErr w:type="spellEnd"/>
      <w:r>
        <w:t>, Norman},</w:t>
      </w:r>
    </w:p>
    <w:p w14:paraId="40EE46E5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title</w:t>
      </w:r>
      <w:proofErr w:type="gramEnd"/>
      <w:r>
        <w:t xml:space="preserve"> = {Creating Crowd Variation with the OCEAN Personality Model},</w:t>
      </w:r>
    </w:p>
    <w:p w14:paraId="1022A28D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booktitle</w:t>
      </w:r>
      <w:proofErr w:type="spellEnd"/>
      <w:proofErr w:type="gramEnd"/>
      <w:r>
        <w:t xml:space="preserve"> = {Proceedings of the 7th International Joint Conference on Autonomous Agents and </w:t>
      </w:r>
      <w:proofErr w:type="spellStart"/>
      <w:r>
        <w:t>Multiagent</w:t>
      </w:r>
      <w:proofErr w:type="spellEnd"/>
      <w:r>
        <w:t xml:space="preserve"> Systems - Volume 3},</w:t>
      </w:r>
    </w:p>
    <w:p w14:paraId="1BC2A928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series</w:t>
      </w:r>
      <w:proofErr w:type="gramEnd"/>
      <w:r>
        <w:t xml:space="preserve"> = {AAMAS '08},</w:t>
      </w:r>
    </w:p>
    <w:p w14:paraId="15E02446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year</w:t>
      </w:r>
      <w:proofErr w:type="gramEnd"/>
      <w:r>
        <w:t xml:space="preserve"> = {2008},</w:t>
      </w:r>
    </w:p>
    <w:p w14:paraId="52DC4282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isbn</w:t>
      </w:r>
      <w:proofErr w:type="spellEnd"/>
      <w:proofErr w:type="gramEnd"/>
      <w:r>
        <w:t xml:space="preserve"> = {978-0-9817381-2-3},</w:t>
      </w:r>
    </w:p>
    <w:p w14:paraId="66F04E17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location</w:t>
      </w:r>
      <w:proofErr w:type="gramEnd"/>
      <w:r>
        <w:t xml:space="preserve"> = {</w:t>
      </w:r>
      <w:proofErr w:type="spellStart"/>
      <w:r>
        <w:t>Estoril</w:t>
      </w:r>
      <w:proofErr w:type="spellEnd"/>
      <w:r>
        <w:t>, Portugal},</w:t>
      </w:r>
    </w:p>
    <w:p w14:paraId="2BF0B288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pages</w:t>
      </w:r>
      <w:proofErr w:type="gramEnd"/>
      <w:r>
        <w:t xml:space="preserve"> = {1217--1220},</w:t>
      </w:r>
    </w:p>
    <w:p w14:paraId="4BFDCDA4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numpages</w:t>
      </w:r>
      <w:proofErr w:type="spellEnd"/>
      <w:proofErr w:type="gramEnd"/>
      <w:r>
        <w:t xml:space="preserve"> = {4},</w:t>
      </w:r>
    </w:p>
    <w:p w14:paraId="62C6FC4B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url</w:t>
      </w:r>
      <w:proofErr w:type="spellEnd"/>
      <w:proofErr w:type="gramEnd"/>
      <w:r>
        <w:t xml:space="preserve"> = {http://dl.acm.org/citation.cfm?id=1402821.1402835},</w:t>
      </w:r>
    </w:p>
    <w:p w14:paraId="06C9C2C9" w14:textId="77777777" w:rsidR="00F36334" w:rsidRDefault="00F36334" w:rsidP="00F36334">
      <w:pPr>
        <w:pStyle w:val="PreformattedText"/>
      </w:pPr>
      <w:r>
        <w:t xml:space="preserve"> </w:t>
      </w:r>
      <w:proofErr w:type="spellStart"/>
      <w:proofErr w:type="gramStart"/>
      <w:r>
        <w:t>acmid</w:t>
      </w:r>
      <w:proofErr w:type="spellEnd"/>
      <w:proofErr w:type="gramEnd"/>
      <w:r>
        <w:t xml:space="preserve"> = {1402835},</w:t>
      </w:r>
    </w:p>
    <w:p w14:paraId="05423DF7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publisher</w:t>
      </w:r>
      <w:proofErr w:type="gramEnd"/>
      <w:r>
        <w:t xml:space="preserve"> = {International Foundation for Autonomous Agents and </w:t>
      </w:r>
      <w:proofErr w:type="spellStart"/>
      <w:r>
        <w:t>Multiagent</w:t>
      </w:r>
      <w:proofErr w:type="spellEnd"/>
      <w:r>
        <w:t xml:space="preserve"> Systems},</w:t>
      </w:r>
    </w:p>
    <w:p w14:paraId="594FCEE6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address</w:t>
      </w:r>
      <w:proofErr w:type="gramEnd"/>
      <w:r>
        <w:t xml:space="preserve"> = {Richland, SC},</w:t>
      </w:r>
    </w:p>
    <w:p w14:paraId="65C120CC" w14:textId="77777777" w:rsidR="00F36334" w:rsidRDefault="00F36334" w:rsidP="00F36334">
      <w:pPr>
        <w:pStyle w:val="PreformattedText"/>
      </w:pPr>
      <w:r>
        <w:t xml:space="preserve"> </w:t>
      </w:r>
      <w:proofErr w:type="gramStart"/>
      <w:r>
        <w:t>keywords</w:t>
      </w:r>
      <w:proofErr w:type="gramEnd"/>
      <w:r>
        <w:t xml:space="preserve"> = {OCEAN personality model, autonomous agents, crowd simulation},</w:t>
      </w:r>
    </w:p>
    <w:p w14:paraId="3D142ABF" w14:textId="77777777" w:rsidR="00F36334" w:rsidRDefault="00F36334" w:rsidP="00F36334">
      <w:pPr>
        <w:pStyle w:val="PreformattedText"/>
      </w:pPr>
      <w:r>
        <w:t>}</w:t>
      </w:r>
    </w:p>
    <w:p w14:paraId="49B8A5CC" w14:textId="77777777" w:rsidR="00F36334" w:rsidRDefault="00F36334" w:rsidP="00F36334">
      <w:pPr>
        <w:pStyle w:val="PreformattedText"/>
      </w:pPr>
    </w:p>
    <w:p w14:paraId="4BBD56BB" w14:textId="77777777" w:rsidR="00F36334" w:rsidRDefault="00F36334" w:rsidP="00F36334">
      <w:pPr>
        <w:pStyle w:val="PreformattedText"/>
      </w:pPr>
      <w:r>
        <w:t>@</w:t>
      </w:r>
      <w:proofErr w:type="gramStart"/>
      <w:r>
        <w:t>article</w:t>
      </w:r>
      <w:proofErr w:type="gramEnd"/>
      <w:r>
        <w:t>{Farhangian:2011,</w:t>
      </w:r>
    </w:p>
    <w:p w14:paraId="39B512AF" w14:textId="77777777" w:rsidR="00F36334" w:rsidRDefault="00F36334" w:rsidP="00F36334">
      <w:pPr>
        <w:pStyle w:val="PreformattedText"/>
      </w:pPr>
      <w:r>
        <w:t xml:space="preserve">  </w:t>
      </w:r>
      <w:proofErr w:type="gramStart"/>
      <w:r>
        <w:t>title</w:t>
      </w:r>
      <w:proofErr w:type="gramEnd"/>
      <w:r>
        <w:t>={</w:t>
      </w:r>
      <w:proofErr w:type="spellStart"/>
      <w:r>
        <w:t>Modelling</w:t>
      </w:r>
      <w:proofErr w:type="spellEnd"/>
      <w:r>
        <w:t xml:space="preserve"> the Effects of Personality and Temperament in the Team Formation Process},</w:t>
      </w:r>
    </w:p>
    <w:p w14:paraId="729A99BD" w14:textId="77777777" w:rsidR="00F36334" w:rsidRDefault="00F36334" w:rsidP="00F36334">
      <w:pPr>
        <w:pStyle w:val="PreformattedText"/>
      </w:pPr>
      <w:r>
        <w:t xml:space="preserve">  </w:t>
      </w:r>
      <w:proofErr w:type="gramStart"/>
      <w:r>
        <w:t>author</w:t>
      </w:r>
      <w:proofErr w:type="gramEnd"/>
      <w:r>
        <w:t>={</w:t>
      </w:r>
      <w:proofErr w:type="spellStart"/>
      <w:r>
        <w:t>Farhangian</w:t>
      </w:r>
      <w:proofErr w:type="spellEnd"/>
      <w:r>
        <w:t xml:space="preserve">, Mehdi and Purvis, Martin and Purvis, Maryam and </w:t>
      </w:r>
      <w:proofErr w:type="spellStart"/>
      <w:r>
        <w:t>Savarimuthu</w:t>
      </w:r>
      <w:proofErr w:type="spellEnd"/>
      <w:r>
        <w:t xml:space="preserve">, </w:t>
      </w:r>
      <w:proofErr w:type="spellStart"/>
      <w:r>
        <w:t>Bastin</w:t>
      </w:r>
      <w:proofErr w:type="spellEnd"/>
      <w:r>
        <w:t xml:space="preserve"> Tony Roy},</w:t>
      </w:r>
    </w:p>
    <w:p w14:paraId="3008E385" w14:textId="77777777" w:rsidR="00F36334" w:rsidRDefault="00F36334" w:rsidP="00F36334">
      <w:pPr>
        <w:pStyle w:val="PreformattedText"/>
      </w:pPr>
      <w:r>
        <w:t xml:space="preserve">  </w:t>
      </w:r>
      <w:proofErr w:type="gramStart"/>
      <w:r>
        <w:t>year</w:t>
      </w:r>
      <w:proofErr w:type="gramEnd"/>
      <w:r>
        <w:t>={2011}</w:t>
      </w:r>
    </w:p>
    <w:p w14:paraId="600D2288" w14:textId="77777777" w:rsidR="00F36334" w:rsidRDefault="00F36334" w:rsidP="00F36334">
      <w:pPr>
        <w:pStyle w:val="PreformattedText"/>
      </w:pPr>
      <w:r>
        <w:t>}</w:t>
      </w:r>
    </w:p>
    <w:p w14:paraId="72F2A49A" w14:textId="77777777" w:rsidR="00F36334" w:rsidRDefault="00F36334" w:rsidP="00F36334">
      <w:pPr>
        <w:pStyle w:val="PreformattedText"/>
      </w:pPr>
    </w:p>
    <w:p w14:paraId="61A1A90C" w14:textId="77777777" w:rsidR="00F36334" w:rsidRDefault="00F36334" w:rsidP="00F36334">
      <w:pPr>
        <w:pStyle w:val="PreformattedText"/>
      </w:pPr>
      <w:r>
        <w:t>@</w:t>
      </w:r>
      <w:proofErr w:type="spellStart"/>
      <w:proofErr w:type="gramStart"/>
      <w:r>
        <w:t>inproceedings</w:t>
      </w:r>
      <w:proofErr w:type="spellEnd"/>
      <w:proofErr w:type="gramEnd"/>
      <w:r>
        <w:t>{Prada:2009,</w:t>
      </w:r>
    </w:p>
    <w:p w14:paraId="11DF0A01" w14:textId="77777777" w:rsidR="00F36334" w:rsidRDefault="00F36334" w:rsidP="00F36334">
      <w:pPr>
        <w:pStyle w:val="PreformattedText"/>
      </w:pPr>
      <w:r>
        <w:t xml:space="preserve">  </w:t>
      </w:r>
      <w:proofErr w:type="gramStart"/>
      <w:r>
        <w:t>title</w:t>
      </w:r>
      <w:proofErr w:type="gramEnd"/>
      <w:r>
        <w:t>={Personality in Social Group Dynamics},</w:t>
      </w:r>
    </w:p>
    <w:p w14:paraId="348F7745" w14:textId="77777777" w:rsidR="00F36334" w:rsidRDefault="00F36334" w:rsidP="00F36334">
      <w:pPr>
        <w:pStyle w:val="PreformattedText"/>
      </w:pPr>
      <w:r>
        <w:t xml:space="preserve">  </w:t>
      </w:r>
      <w:proofErr w:type="gramStart"/>
      <w:r>
        <w:t>author</w:t>
      </w:r>
      <w:proofErr w:type="gramEnd"/>
      <w:r>
        <w:t xml:space="preserve">={Prada, </w:t>
      </w:r>
      <w:proofErr w:type="spellStart"/>
      <w:r>
        <w:t>Rui</w:t>
      </w:r>
      <w:proofErr w:type="spellEnd"/>
      <w:r>
        <w:t xml:space="preserve"> and Ma, Samuel and </w:t>
      </w:r>
      <w:proofErr w:type="spellStart"/>
      <w:r>
        <w:t>Nunes</w:t>
      </w:r>
      <w:proofErr w:type="spellEnd"/>
      <w:r>
        <w:t>, Maria Augusta},</w:t>
      </w:r>
    </w:p>
    <w:p w14:paraId="7EDF60AA" w14:textId="77777777" w:rsidR="00F36334" w:rsidRDefault="00F36334" w:rsidP="00F36334">
      <w:pPr>
        <w:pStyle w:val="PreformattedText"/>
      </w:pPr>
      <w:r>
        <w:t xml:space="preserve">  </w:t>
      </w:r>
      <w:proofErr w:type="spellStart"/>
      <w:proofErr w:type="gramStart"/>
      <w:r>
        <w:t>booktitle</w:t>
      </w:r>
      <w:proofErr w:type="spellEnd"/>
      <w:proofErr w:type="gramEnd"/>
      <w:r>
        <w:t xml:space="preserve">={Computational Science and Engineering, 2009. </w:t>
      </w:r>
      <w:proofErr w:type="gramStart"/>
      <w:r>
        <w:t>CSE'09.</w:t>
      </w:r>
      <w:proofErr w:type="gramEnd"/>
      <w:r>
        <w:t xml:space="preserve"> International Conference on},</w:t>
      </w:r>
    </w:p>
    <w:p w14:paraId="5A8C485A" w14:textId="77777777" w:rsidR="00F36334" w:rsidRDefault="00F36334" w:rsidP="00F36334">
      <w:pPr>
        <w:pStyle w:val="PreformattedText"/>
      </w:pPr>
      <w:r>
        <w:t xml:space="preserve">  </w:t>
      </w:r>
      <w:proofErr w:type="gramStart"/>
      <w:r>
        <w:t>volume</w:t>
      </w:r>
      <w:proofErr w:type="gramEnd"/>
      <w:r>
        <w:t>={4},</w:t>
      </w:r>
    </w:p>
    <w:p w14:paraId="52C0826E" w14:textId="77777777" w:rsidR="00F36334" w:rsidRDefault="00F36334" w:rsidP="00F36334">
      <w:pPr>
        <w:pStyle w:val="PreformattedText"/>
      </w:pPr>
      <w:r>
        <w:t xml:space="preserve">  </w:t>
      </w:r>
      <w:proofErr w:type="gramStart"/>
      <w:r>
        <w:t>pages</w:t>
      </w:r>
      <w:proofErr w:type="gramEnd"/>
      <w:r>
        <w:t>={607--612},</w:t>
      </w:r>
    </w:p>
    <w:p w14:paraId="3E5898B8" w14:textId="77777777" w:rsidR="00F36334" w:rsidRDefault="00F36334" w:rsidP="00F36334">
      <w:pPr>
        <w:pStyle w:val="PreformattedText"/>
      </w:pPr>
      <w:r>
        <w:t xml:space="preserve">  </w:t>
      </w:r>
      <w:proofErr w:type="gramStart"/>
      <w:r>
        <w:t>year</w:t>
      </w:r>
      <w:proofErr w:type="gramEnd"/>
      <w:r>
        <w:t>={2009},</w:t>
      </w:r>
    </w:p>
    <w:p w14:paraId="67E78DC1" w14:textId="77777777" w:rsidR="00F36334" w:rsidRDefault="00F36334" w:rsidP="00F36334">
      <w:pPr>
        <w:pStyle w:val="PreformattedText"/>
      </w:pPr>
      <w:r>
        <w:t xml:space="preserve">  </w:t>
      </w:r>
      <w:proofErr w:type="gramStart"/>
      <w:r>
        <w:t>organization</w:t>
      </w:r>
      <w:proofErr w:type="gramEnd"/>
      <w:r>
        <w:t>={IEEE}</w:t>
      </w:r>
    </w:p>
    <w:p w14:paraId="393606D2" w14:textId="77777777" w:rsidR="00F36334" w:rsidRDefault="00F36334" w:rsidP="00F36334">
      <w:pPr>
        <w:pStyle w:val="PreformattedText"/>
      </w:pPr>
      <w:r>
        <w:t>}</w:t>
      </w:r>
    </w:p>
    <w:p w14:paraId="68B07ABB" w14:textId="77777777" w:rsidR="00F36334" w:rsidRDefault="00F36334" w:rsidP="00F36334">
      <w:pPr>
        <w:pStyle w:val="PreformattedText"/>
      </w:pPr>
      <w:r>
        <w:t>@</w:t>
      </w:r>
      <w:proofErr w:type="spellStart"/>
      <w:proofErr w:type="gramStart"/>
      <w:r>
        <w:t>incollection</w:t>
      </w:r>
      <w:proofErr w:type="spellEnd"/>
      <w:proofErr w:type="gramEnd"/>
      <w:r>
        <w:t>{Salvit:2011,</w:t>
      </w:r>
    </w:p>
    <w:p w14:paraId="55614CF8" w14:textId="77777777" w:rsidR="00F36334" w:rsidRDefault="00F36334" w:rsidP="00F36334">
      <w:pPr>
        <w:pStyle w:val="PreformattedText"/>
      </w:pPr>
      <w:r>
        <w:t xml:space="preserve">  </w:t>
      </w:r>
      <w:proofErr w:type="gramStart"/>
      <w:r>
        <w:t>title</w:t>
      </w:r>
      <w:proofErr w:type="gramEnd"/>
      <w:r>
        <w:t xml:space="preserve">={Toward a Myers-Briggs type indicator model of agent behavior in </w:t>
      </w:r>
      <w:proofErr w:type="spellStart"/>
      <w:r>
        <w:t>multiagent</w:t>
      </w:r>
      <w:proofErr w:type="spellEnd"/>
      <w:r>
        <w:t xml:space="preserve"> teams},</w:t>
      </w:r>
    </w:p>
    <w:p w14:paraId="10D2BBA9" w14:textId="77777777" w:rsidR="00F36334" w:rsidRDefault="00F36334" w:rsidP="00F36334">
      <w:pPr>
        <w:pStyle w:val="PreformattedText"/>
      </w:pPr>
      <w:r>
        <w:t xml:space="preserve">  </w:t>
      </w:r>
      <w:proofErr w:type="gramStart"/>
      <w:r>
        <w:t>author</w:t>
      </w:r>
      <w:proofErr w:type="gramEnd"/>
      <w:r>
        <w:t>={</w:t>
      </w:r>
      <w:proofErr w:type="spellStart"/>
      <w:r>
        <w:t>Salvit</w:t>
      </w:r>
      <w:proofErr w:type="spellEnd"/>
      <w:r>
        <w:t xml:space="preserve">, Jordan and </w:t>
      </w:r>
      <w:proofErr w:type="spellStart"/>
      <w:r>
        <w:t>Sklar</w:t>
      </w:r>
      <w:proofErr w:type="spellEnd"/>
      <w:r>
        <w:t>, Elizabeth},</w:t>
      </w:r>
    </w:p>
    <w:p w14:paraId="7F75F5A4" w14:textId="77777777" w:rsidR="00F36334" w:rsidRDefault="00F36334" w:rsidP="00F36334">
      <w:pPr>
        <w:pStyle w:val="PreformattedText"/>
      </w:pPr>
      <w:r>
        <w:t xml:space="preserve">  </w:t>
      </w:r>
      <w:proofErr w:type="spellStart"/>
      <w:proofErr w:type="gramStart"/>
      <w:r>
        <w:t>booktitle</w:t>
      </w:r>
      <w:proofErr w:type="spellEnd"/>
      <w:proofErr w:type="gramEnd"/>
      <w:r>
        <w:t>={Multi-Agent-Based Simulation XI},</w:t>
      </w:r>
    </w:p>
    <w:p w14:paraId="6B5D9E12" w14:textId="77777777" w:rsidR="00F36334" w:rsidRDefault="00F36334" w:rsidP="00F36334">
      <w:pPr>
        <w:pStyle w:val="PreformattedText"/>
      </w:pPr>
      <w:r>
        <w:t xml:space="preserve">  </w:t>
      </w:r>
      <w:proofErr w:type="gramStart"/>
      <w:r>
        <w:t>pages</w:t>
      </w:r>
      <w:proofErr w:type="gramEnd"/>
      <w:r>
        <w:t>={28--43},</w:t>
      </w:r>
    </w:p>
    <w:p w14:paraId="0185FE5F" w14:textId="77777777" w:rsidR="00F36334" w:rsidRDefault="00F36334" w:rsidP="00F36334">
      <w:pPr>
        <w:pStyle w:val="PreformattedText"/>
      </w:pPr>
      <w:r>
        <w:t xml:space="preserve">  </w:t>
      </w:r>
      <w:proofErr w:type="gramStart"/>
      <w:r>
        <w:t>year</w:t>
      </w:r>
      <w:proofErr w:type="gramEnd"/>
      <w:r>
        <w:t>={2011},</w:t>
      </w:r>
    </w:p>
    <w:p w14:paraId="0C7C304C" w14:textId="77777777" w:rsidR="00F36334" w:rsidRDefault="00F36334" w:rsidP="00F36334">
      <w:pPr>
        <w:pStyle w:val="PreformattedText"/>
      </w:pPr>
      <w:r>
        <w:t xml:space="preserve">  </w:t>
      </w:r>
      <w:proofErr w:type="gramStart"/>
      <w:r>
        <w:t>publisher</w:t>
      </w:r>
      <w:proofErr w:type="gramEnd"/>
      <w:r>
        <w:t>={Springer}</w:t>
      </w:r>
    </w:p>
    <w:p w14:paraId="1355866A" w14:textId="77777777" w:rsidR="00F36334" w:rsidRDefault="00F36334" w:rsidP="00F36334">
      <w:pPr>
        <w:pStyle w:val="PreformattedText"/>
      </w:pPr>
      <w:r>
        <w:t>}</w:t>
      </w:r>
    </w:p>
    <w:p w14:paraId="53125554" w14:textId="77777777" w:rsidR="00F36334" w:rsidRDefault="00F36334" w:rsidP="00F36334">
      <w:pPr>
        <w:pStyle w:val="PreformattedText"/>
      </w:pPr>
      <w:r>
        <w:t>@</w:t>
      </w:r>
      <w:proofErr w:type="spellStart"/>
      <w:proofErr w:type="gramStart"/>
      <w:r>
        <w:t>inproceedings</w:t>
      </w:r>
      <w:proofErr w:type="spellEnd"/>
      <w:proofErr w:type="gramEnd"/>
      <w:r>
        <w:t>{Best:2014,</w:t>
      </w:r>
    </w:p>
    <w:p w14:paraId="01605E49" w14:textId="77777777" w:rsidR="00F36334" w:rsidRDefault="00F36334" w:rsidP="00F36334">
      <w:pPr>
        <w:pStyle w:val="PreformattedText"/>
      </w:pPr>
      <w:r>
        <w:t xml:space="preserve">  </w:t>
      </w:r>
      <w:proofErr w:type="gramStart"/>
      <w:r>
        <w:t>title</w:t>
      </w:r>
      <w:proofErr w:type="gramEnd"/>
      <w:r>
        <w:t>={</w:t>
      </w:r>
      <w:proofErr w:type="spellStart"/>
      <w:r>
        <w:t>DenseSense</w:t>
      </w:r>
      <w:proofErr w:type="spellEnd"/>
      <w:r>
        <w:t>: Interactive Crowd Simulation using Density-Dependent Filters},</w:t>
      </w:r>
    </w:p>
    <w:p w14:paraId="690DBB62" w14:textId="77777777" w:rsidR="00F36334" w:rsidRDefault="00F36334" w:rsidP="00F36334">
      <w:pPr>
        <w:pStyle w:val="PreformattedText"/>
      </w:pPr>
      <w:r>
        <w:t xml:space="preserve">  </w:t>
      </w:r>
      <w:proofErr w:type="gramStart"/>
      <w:r>
        <w:t>author</w:t>
      </w:r>
      <w:proofErr w:type="gramEnd"/>
      <w:r>
        <w:t xml:space="preserve">={Best, Andrew and </w:t>
      </w:r>
      <w:proofErr w:type="spellStart"/>
      <w:r>
        <w:t>Narang</w:t>
      </w:r>
      <w:proofErr w:type="spellEnd"/>
      <w:r>
        <w:t xml:space="preserve">, </w:t>
      </w:r>
      <w:proofErr w:type="spellStart"/>
      <w:r>
        <w:t>Sahil</w:t>
      </w:r>
      <w:proofErr w:type="spellEnd"/>
      <w:r>
        <w:t xml:space="preserve"> and Curtis, Sean and </w:t>
      </w:r>
      <w:proofErr w:type="spellStart"/>
      <w:r>
        <w:t>Manocha</w:t>
      </w:r>
      <w:proofErr w:type="spellEnd"/>
      <w:r>
        <w:t xml:space="preserve">, Dinesh and </w:t>
      </w:r>
      <w:proofErr w:type="spellStart"/>
      <w:r>
        <w:t>Koltun</w:t>
      </w:r>
      <w:proofErr w:type="spellEnd"/>
      <w:r>
        <w:t xml:space="preserve">, </w:t>
      </w:r>
      <w:proofErr w:type="spellStart"/>
      <w:r>
        <w:t>Vladlen</w:t>
      </w:r>
      <w:proofErr w:type="spellEnd"/>
      <w:r>
        <w:t xml:space="preserve"> and </w:t>
      </w:r>
      <w:proofErr w:type="spellStart"/>
      <w:r>
        <w:t>Sifakis</w:t>
      </w:r>
      <w:proofErr w:type="spellEnd"/>
      <w:r>
        <w:t xml:space="preserve">, </w:t>
      </w:r>
      <w:proofErr w:type="spellStart"/>
      <w:r>
        <w:t>Eftychios</w:t>
      </w:r>
      <w:proofErr w:type="spellEnd"/>
      <w:r>
        <w:t>},</w:t>
      </w:r>
    </w:p>
    <w:p w14:paraId="4EDA8687" w14:textId="77777777" w:rsidR="00F36334" w:rsidRDefault="00F36334" w:rsidP="00F36334">
      <w:pPr>
        <w:pStyle w:val="PreformattedText"/>
      </w:pPr>
      <w:r>
        <w:t xml:space="preserve">  </w:t>
      </w:r>
      <w:proofErr w:type="spellStart"/>
      <w:proofErr w:type="gramStart"/>
      <w:r>
        <w:t>booktitle</w:t>
      </w:r>
      <w:proofErr w:type="spellEnd"/>
      <w:proofErr w:type="gramEnd"/>
      <w:r>
        <w:t>={</w:t>
      </w:r>
      <w:proofErr w:type="spellStart"/>
      <w:r>
        <w:t>Eurographics</w:t>
      </w:r>
      <w:proofErr w:type="spellEnd"/>
      <w:r>
        <w:t>/ACM SIGGRAPH Symposium on Computer Animation},</w:t>
      </w:r>
    </w:p>
    <w:p w14:paraId="3067CBE0" w14:textId="77777777" w:rsidR="00F36334" w:rsidRDefault="00F36334" w:rsidP="00F36334">
      <w:pPr>
        <w:pStyle w:val="PreformattedText"/>
      </w:pPr>
      <w:r>
        <w:t xml:space="preserve">  </w:t>
      </w:r>
      <w:proofErr w:type="gramStart"/>
      <w:r>
        <w:t>pages</w:t>
      </w:r>
      <w:proofErr w:type="gramEnd"/>
      <w:r>
        <w:t>={97--102},</w:t>
      </w:r>
    </w:p>
    <w:p w14:paraId="19051A42" w14:textId="77777777" w:rsidR="00F36334" w:rsidRDefault="00F36334" w:rsidP="00F36334">
      <w:pPr>
        <w:pStyle w:val="PreformattedText"/>
      </w:pPr>
      <w:r>
        <w:t xml:space="preserve">  </w:t>
      </w:r>
      <w:proofErr w:type="gramStart"/>
      <w:r>
        <w:t>year</w:t>
      </w:r>
      <w:proofErr w:type="gramEnd"/>
      <w:r>
        <w:t>={2014},</w:t>
      </w:r>
    </w:p>
    <w:p w14:paraId="73CD0D32" w14:textId="77777777" w:rsidR="00F36334" w:rsidRDefault="00F36334" w:rsidP="00F36334">
      <w:pPr>
        <w:pStyle w:val="PreformattedText"/>
      </w:pPr>
      <w:r>
        <w:t xml:space="preserve">  </w:t>
      </w:r>
      <w:proofErr w:type="gramStart"/>
      <w:r>
        <w:t>organization</w:t>
      </w:r>
      <w:proofErr w:type="gramEnd"/>
      <w:r>
        <w:t xml:space="preserve">={The </w:t>
      </w:r>
      <w:proofErr w:type="spellStart"/>
      <w:r>
        <w:t>Eurographics</w:t>
      </w:r>
      <w:proofErr w:type="spellEnd"/>
      <w:r>
        <w:t xml:space="preserve"> Association}</w:t>
      </w:r>
    </w:p>
    <w:p w14:paraId="1C803259" w14:textId="77777777" w:rsidR="00F36334" w:rsidRDefault="00F36334" w:rsidP="00F36334">
      <w:pPr>
        <w:pStyle w:val="PreformattedText"/>
      </w:pPr>
      <w:r>
        <w:t>}</w:t>
      </w:r>
    </w:p>
    <w:p w14:paraId="7D184B7B" w14:textId="77777777" w:rsidR="00F36334" w:rsidRDefault="00F36334" w:rsidP="00F36334">
      <w:pPr>
        <w:pStyle w:val="PreformattedText"/>
      </w:pPr>
      <w:r>
        <w:t>@</w:t>
      </w:r>
      <w:proofErr w:type="gramStart"/>
      <w:r>
        <w:t>article</w:t>
      </w:r>
      <w:proofErr w:type="gramEnd"/>
      <w:r>
        <w:t>{Turner:1957,</w:t>
      </w:r>
    </w:p>
    <w:p w14:paraId="2814B502" w14:textId="77777777" w:rsidR="00F36334" w:rsidRDefault="00F36334" w:rsidP="00F36334">
      <w:pPr>
        <w:pStyle w:val="PreformattedText"/>
      </w:pPr>
      <w:r>
        <w:lastRenderedPageBreak/>
        <w:t xml:space="preserve">  </w:t>
      </w:r>
      <w:proofErr w:type="gramStart"/>
      <w:r>
        <w:t>title</w:t>
      </w:r>
      <w:proofErr w:type="gramEnd"/>
      <w:r>
        <w:t>={Collective behavior.},</w:t>
      </w:r>
    </w:p>
    <w:p w14:paraId="3D70C300" w14:textId="77777777" w:rsidR="00F36334" w:rsidRDefault="00F36334" w:rsidP="00F36334">
      <w:pPr>
        <w:pStyle w:val="PreformattedText"/>
      </w:pPr>
      <w:r>
        <w:t xml:space="preserve">  </w:t>
      </w:r>
      <w:proofErr w:type="gramStart"/>
      <w:r>
        <w:t>author</w:t>
      </w:r>
      <w:proofErr w:type="gramEnd"/>
      <w:r>
        <w:t>={Turner, Ralph H and Killian, Lewis M},</w:t>
      </w:r>
    </w:p>
    <w:p w14:paraId="29F5B676" w14:textId="77777777" w:rsidR="00F36334" w:rsidRDefault="00F36334" w:rsidP="00F36334">
      <w:pPr>
        <w:pStyle w:val="PreformattedText"/>
      </w:pPr>
      <w:r>
        <w:t xml:space="preserve">  </w:t>
      </w:r>
      <w:proofErr w:type="gramStart"/>
      <w:r>
        <w:t>year</w:t>
      </w:r>
      <w:proofErr w:type="gramEnd"/>
      <w:r>
        <w:t>={1957},</w:t>
      </w:r>
    </w:p>
    <w:p w14:paraId="52659014" w14:textId="77777777" w:rsidR="00F36334" w:rsidRDefault="00F36334" w:rsidP="00F36334">
      <w:pPr>
        <w:pStyle w:val="PreformattedText"/>
      </w:pPr>
      <w:r>
        <w:t xml:space="preserve">  </w:t>
      </w:r>
      <w:proofErr w:type="gramStart"/>
      <w:r>
        <w:t>publisher</w:t>
      </w:r>
      <w:proofErr w:type="gramEnd"/>
      <w:r>
        <w:t>={Prentice-Hall}</w:t>
      </w:r>
    </w:p>
    <w:p w14:paraId="1D55267C" w14:textId="77777777" w:rsidR="00F36334" w:rsidRDefault="00F36334" w:rsidP="00F36334">
      <w:pPr>
        <w:pStyle w:val="PreformattedText"/>
      </w:pPr>
      <w:r>
        <w:t>}</w:t>
      </w:r>
    </w:p>
    <w:p w14:paraId="66B22701" w14:textId="77777777" w:rsidR="00F36334" w:rsidRDefault="00F36334" w:rsidP="00F36334">
      <w:pPr>
        <w:pStyle w:val="PreformattedText"/>
      </w:pPr>
    </w:p>
    <w:p w14:paraId="5B8F47E6" w14:textId="77777777" w:rsidR="00F36334" w:rsidRDefault="00F36334" w:rsidP="00F36334">
      <w:pPr>
        <w:pStyle w:val="PreformattedText"/>
      </w:pPr>
      <w:r>
        <w:t>%% Graph Cut and BP</w:t>
      </w:r>
    </w:p>
    <w:p w14:paraId="22C62A08" w14:textId="77777777" w:rsidR="00F36334" w:rsidRDefault="00F36334" w:rsidP="00F36334">
      <w:pPr>
        <w:pStyle w:val="PreformattedText"/>
      </w:pPr>
    </w:p>
    <w:p w14:paraId="274748D4" w14:textId="77777777" w:rsidR="00F36334" w:rsidRDefault="00F36334" w:rsidP="00F36334">
      <w:pPr>
        <w:pStyle w:val="PreformattedText"/>
      </w:pPr>
      <w:r>
        <w:t>@</w:t>
      </w:r>
      <w:proofErr w:type="spellStart"/>
      <w:proofErr w:type="gramStart"/>
      <w:r>
        <w:t>inproceedings</w:t>
      </w:r>
      <w:proofErr w:type="spellEnd"/>
      <w:proofErr w:type="gramEnd"/>
      <w:r>
        <w:t>{Pedro:2004,</w:t>
      </w:r>
    </w:p>
    <w:p w14:paraId="74C1B146" w14:textId="77777777" w:rsidR="00F36334" w:rsidRDefault="00F36334" w:rsidP="00F36334">
      <w:pPr>
        <w:pStyle w:val="PreformattedText"/>
      </w:pPr>
      <w:proofErr w:type="gramStart"/>
      <w:r>
        <w:t>author</w:t>
      </w:r>
      <w:proofErr w:type="gramEnd"/>
      <w:r>
        <w:t xml:space="preserve"> = {Pedro F. </w:t>
      </w:r>
      <w:proofErr w:type="spellStart"/>
      <w:r>
        <w:t>Felzenszwalb</w:t>
      </w:r>
      <w:proofErr w:type="spellEnd"/>
      <w:r>
        <w:t xml:space="preserve"> and Daniel P. </w:t>
      </w:r>
      <w:proofErr w:type="spellStart"/>
      <w:r>
        <w:t>Huttenlocher</w:t>
      </w:r>
      <w:proofErr w:type="spellEnd"/>
      <w:r>
        <w:t>},</w:t>
      </w:r>
    </w:p>
    <w:p w14:paraId="45BAB67A" w14:textId="77777777" w:rsidR="00F36334" w:rsidRDefault="00F36334" w:rsidP="00F36334">
      <w:pPr>
        <w:pStyle w:val="PreformattedText"/>
      </w:pPr>
      <w:proofErr w:type="gramStart"/>
      <w:r>
        <w:t>title</w:t>
      </w:r>
      <w:proofErr w:type="gramEnd"/>
      <w:r>
        <w:t xml:space="preserve"> = {{Efficient Belief Propagation for Early Vision}},</w:t>
      </w:r>
    </w:p>
    <w:p w14:paraId="26F73D77" w14:textId="77777777" w:rsidR="00F36334" w:rsidRDefault="00F36334" w:rsidP="00F36334">
      <w:pPr>
        <w:pStyle w:val="PreformattedText"/>
      </w:pPr>
      <w:proofErr w:type="spellStart"/>
      <w:proofErr w:type="gramStart"/>
      <w:r>
        <w:t>booktitle</w:t>
      </w:r>
      <w:proofErr w:type="spellEnd"/>
      <w:proofErr w:type="gramEnd"/>
      <w:r>
        <w:t xml:space="preserve"> = {Computer Vision and Pattern Recognition},</w:t>
      </w:r>
    </w:p>
    <w:p w14:paraId="75FDBB38" w14:textId="77777777" w:rsidR="00F36334" w:rsidRDefault="00F36334" w:rsidP="00F36334">
      <w:pPr>
        <w:pStyle w:val="PreformattedText"/>
      </w:pPr>
      <w:proofErr w:type="gramStart"/>
      <w:r>
        <w:t>volume</w:t>
      </w:r>
      <w:proofErr w:type="gramEnd"/>
      <w:r>
        <w:t xml:space="preserve"> = {1},</w:t>
      </w:r>
    </w:p>
    <w:p w14:paraId="22044E01" w14:textId="77777777" w:rsidR="00F36334" w:rsidRDefault="00F36334" w:rsidP="00F36334">
      <w:pPr>
        <w:pStyle w:val="PreformattedText"/>
      </w:pPr>
      <w:proofErr w:type="gramStart"/>
      <w:r>
        <w:t>year</w:t>
      </w:r>
      <w:proofErr w:type="gramEnd"/>
      <w:r>
        <w:t xml:space="preserve"> = {2004},</w:t>
      </w:r>
    </w:p>
    <w:p w14:paraId="1A313D2E" w14:textId="77777777" w:rsidR="00F36334" w:rsidRDefault="00F36334" w:rsidP="00F36334">
      <w:pPr>
        <w:pStyle w:val="PreformattedText"/>
      </w:pPr>
      <w:proofErr w:type="gramStart"/>
      <w:r>
        <w:t>pages</w:t>
      </w:r>
      <w:proofErr w:type="gramEnd"/>
      <w:r>
        <w:t xml:space="preserve"> = {261--268},</w:t>
      </w:r>
    </w:p>
    <w:p w14:paraId="6E04C5C1" w14:textId="77777777" w:rsidR="00F36334" w:rsidRDefault="00F36334" w:rsidP="00F36334">
      <w:pPr>
        <w:pStyle w:val="PreformattedText"/>
      </w:pPr>
      <w:proofErr w:type="spellStart"/>
      <w:proofErr w:type="gramStart"/>
      <w:r>
        <w:t>doi</w:t>
      </w:r>
      <w:proofErr w:type="spellEnd"/>
      <w:proofErr w:type="gramEnd"/>
      <w:r>
        <w:t xml:space="preserve"> = {10.1109/CVPR.2004.1315041},</w:t>
      </w:r>
    </w:p>
    <w:p w14:paraId="48237838" w14:textId="77777777" w:rsidR="00F36334" w:rsidRDefault="00F36334" w:rsidP="00F36334">
      <w:pPr>
        <w:pStyle w:val="PreformattedText"/>
      </w:pPr>
      <w:proofErr w:type="spellStart"/>
      <w:proofErr w:type="gramStart"/>
      <w:r>
        <w:t>masid</w:t>
      </w:r>
      <w:proofErr w:type="spellEnd"/>
      <w:proofErr w:type="gramEnd"/>
      <w:r>
        <w:t xml:space="preserve"> = {1788499}</w:t>
      </w:r>
    </w:p>
    <w:p w14:paraId="13C7E6F8" w14:textId="77777777" w:rsidR="00F36334" w:rsidRDefault="00F36334" w:rsidP="00F36334">
      <w:pPr>
        <w:pStyle w:val="PreformattedText"/>
      </w:pPr>
      <w:r>
        <w:t>}</w:t>
      </w:r>
    </w:p>
    <w:p w14:paraId="76F47DC6" w14:textId="77777777" w:rsidR="00F36334" w:rsidRDefault="00F36334" w:rsidP="00F36334">
      <w:pPr>
        <w:pStyle w:val="PreformattedText"/>
      </w:pPr>
    </w:p>
    <w:p w14:paraId="1C8A124A" w14:textId="77777777" w:rsidR="00F36334" w:rsidRDefault="00F36334" w:rsidP="00F36334">
      <w:pPr>
        <w:pStyle w:val="PreformattedText"/>
      </w:pPr>
      <w:r>
        <w:t>@</w:t>
      </w:r>
      <w:proofErr w:type="spellStart"/>
      <w:proofErr w:type="gramStart"/>
      <w:r>
        <w:t>inproceedings</w:t>
      </w:r>
      <w:proofErr w:type="spellEnd"/>
      <w:proofErr w:type="gramEnd"/>
      <w:r>
        <w:t>{Marshall:2003,</w:t>
      </w:r>
    </w:p>
    <w:p w14:paraId="77EC5002" w14:textId="77777777" w:rsidR="00F36334" w:rsidRDefault="00F36334" w:rsidP="00F36334">
      <w:pPr>
        <w:pStyle w:val="PreformattedText"/>
      </w:pPr>
      <w:proofErr w:type="gramStart"/>
      <w:r>
        <w:t>author</w:t>
      </w:r>
      <w:proofErr w:type="gramEnd"/>
      <w:r>
        <w:t xml:space="preserve"> = {Marshall F. </w:t>
      </w:r>
      <w:proofErr w:type="spellStart"/>
      <w:r>
        <w:t>Tappen</w:t>
      </w:r>
      <w:proofErr w:type="spellEnd"/>
      <w:r>
        <w:t xml:space="preserve"> and William T. Freeman},</w:t>
      </w:r>
    </w:p>
    <w:p w14:paraId="3FC66698" w14:textId="77777777" w:rsidR="00F36334" w:rsidRDefault="00F36334" w:rsidP="00F36334">
      <w:pPr>
        <w:pStyle w:val="PreformattedText"/>
      </w:pPr>
      <w:proofErr w:type="gramStart"/>
      <w:r>
        <w:t>title</w:t>
      </w:r>
      <w:proofErr w:type="gramEnd"/>
      <w:r>
        <w:t xml:space="preserve"> = {{Comparison of Graph Cuts with Belief Propagation for Stereo, using Identical MRF Parameters}},</w:t>
      </w:r>
    </w:p>
    <w:p w14:paraId="395AB773" w14:textId="77777777" w:rsidR="00F36334" w:rsidRDefault="00F36334" w:rsidP="00F36334">
      <w:pPr>
        <w:pStyle w:val="PreformattedText"/>
      </w:pPr>
      <w:proofErr w:type="spellStart"/>
      <w:proofErr w:type="gramStart"/>
      <w:r>
        <w:t>booktitle</w:t>
      </w:r>
      <w:proofErr w:type="spellEnd"/>
      <w:proofErr w:type="gramEnd"/>
      <w:r>
        <w:t xml:space="preserve"> = {International Conference on Computer Vision},</w:t>
      </w:r>
    </w:p>
    <w:p w14:paraId="683C95A2" w14:textId="77777777" w:rsidR="00F36334" w:rsidRDefault="00F36334" w:rsidP="00F36334">
      <w:pPr>
        <w:pStyle w:val="PreformattedText"/>
      </w:pPr>
      <w:proofErr w:type="gramStart"/>
      <w:r>
        <w:t>year</w:t>
      </w:r>
      <w:proofErr w:type="gramEnd"/>
      <w:r>
        <w:t xml:space="preserve"> = {2003},</w:t>
      </w:r>
    </w:p>
    <w:p w14:paraId="77456667" w14:textId="77777777" w:rsidR="00F36334" w:rsidRDefault="00F36334" w:rsidP="00F36334">
      <w:pPr>
        <w:pStyle w:val="PreformattedText"/>
      </w:pPr>
      <w:proofErr w:type="gramStart"/>
      <w:r>
        <w:t>pages</w:t>
      </w:r>
      <w:proofErr w:type="gramEnd"/>
      <w:r>
        <w:t xml:space="preserve"> = {900--907},</w:t>
      </w:r>
    </w:p>
    <w:p w14:paraId="3C76759A" w14:textId="77777777" w:rsidR="00F36334" w:rsidRDefault="00F36334" w:rsidP="00F36334">
      <w:pPr>
        <w:pStyle w:val="PreformattedText"/>
      </w:pPr>
      <w:proofErr w:type="spellStart"/>
      <w:proofErr w:type="gramStart"/>
      <w:r>
        <w:t>doi</w:t>
      </w:r>
      <w:proofErr w:type="spellEnd"/>
      <w:proofErr w:type="gramEnd"/>
      <w:r>
        <w:t xml:space="preserve"> = {10.1109/ICCV.2003.1238444},</w:t>
      </w:r>
    </w:p>
    <w:p w14:paraId="278A7C46" w14:textId="77777777" w:rsidR="00F36334" w:rsidRDefault="00F36334" w:rsidP="00F36334">
      <w:pPr>
        <w:pStyle w:val="PreformattedText"/>
      </w:pPr>
      <w:proofErr w:type="spellStart"/>
      <w:proofErr w:type="gramStart"/>
      <w:r>
        <w:t>masid</w:t>
      </w:r>
      <w:proofErr w:type="spellEnd"/>
      <w:proofErr w:type="gramEnd"/>
      <w:r>
        <w:t xml:space="preserve"> = {1796448}</w:t>
      </w:r>
    </w:p>
    <w:p w14:paraId="06CE4F6B" w14:textId="77777777" w:rsidR="00F36334" w:rsidRDefault="00F36334" w:rsidP="00F36334">
      <w:pPr>
        <w:pStyle w:val="PreformattedText"/>
      </w:pPr>
      <w:r>
        <w:t>}</w:t>
      </w:r>
    </w:p>
    <w:p w14:paraId="33C96203" w14:textId="77777777" w:rsidR="00F36334" w:rsidRDefault="00F36334" w:rsidP="00F36334">
      <w:pPr>
        <w:pStyle w:val="PreformattedText"/>
      </w:pPr>
    </w:p>
    <w:p w14:paraId="4FC1D206" w14:textId="77777777" w:rsidR="00F36334" w:rsidRDefault="00F36334" w:rsidP="00F36334">
      <w:pPr>
        <w:pStyle w:val="PreformattedText"/>
      </w:pPr>
      <w:r>
        <w:t>@</w:t>
      </w:r>
      <w:proofErr w:type="gramStart"/>
      <w:r>
        <w:t>article</w:t>
      </w:r>
      <w:proofErr w:type="gramEnd"/>
      <w:r>
        <w:t>{Qingxiong:2009,</w:t>
      </w:r>
    </w:p>
    <w:p w14:paraId="59A30E37" w14:textId="77777777" w:rsidR="00F36334" w:rsidRDefault="00F36334" w:rsidP="00F36334">
      <w:pPr>
        <w:pStyle w:val="PreformattedText"/>
      </w:pPr>
      <w:proofErr w:type="gramStart"/>
      <w:r>
        <w:t>author</w:t>
      </w:r>
      <w:proofErr w:type="gramEnd"/>
      <w:r>
        <w:t xml:space="preserve"> = {</w:t>
      </w:r>
      <w:proofErr w:type="spellStart"/>
      <w:r>
        <w:t>Qingxiong</w:t>
      </w:r>
      <w:proofErr w:type="spellEnd"/>
      <w:r>
        <w:t xml:space="preserve"> Yang and Liang Wang and </w:t>
      </w:r>
      <w:proofErr w:type="spellStart"/>
      <w:r>
        <w:t>Ruigang</w:t>
      </w:r>
      <w:proofErr w:type="spellEnd"/>
      <w:r>
        <w:t xml:space="preserve"> Yang and </w:t>
      </w:r>
      <w:proofErr w:type="spellStart"/>
      <w:r>
        <w:t>Henrik</w:t>
      </w:r>
      <w:proofErr w:type="spellEnd"/>
      <w:r>
        <w:t xml:space="preserve"> </w:t>
      </w:r>
      <w:proofErr w:type="spellStart"/>
      <w:r>
        <w:t>StewÃ©nius</w:t>
      </w:r>
      <w:proofErr w:type="spellEnd"/>
      <w:r>
        <w:t xml:space="preserve"> and David </w:t>
      </w:r>
      <w:proofErr w:type="spellStart"/>
      <w:r>
        <w:t>NistÃ©r</w:t>
      </w:r>
      <w:proofErr w:type="spellEnd"/>
      <w:r>
        <w:t>},</w:t>
      </w:r>
    </w:p>
    <w:p w14:paraId="5F652C3F" w14:textId="77777777" w:rsidR="00F36334" w:rsidRDefault="00F36334" w:rsidP="00F36334">
      <w:pPr>
        <w:pStyle w:val="PreformattedText"/>
      </w:pPr>
      <w:proofErr w:type="gramStart"/>
      <w:r>
        <w:t>title</w:t>
      </w:r>
      <w:proofErr w:type="gramEnd"/>
      <w:r>
        <w:t xml:space="preserve"> = {{Stereo Matching with Color-Weighted Correlation, Hierarchical Belief Propagation, and Occlusion Handling}},</w:t>
      </w:r>
    </w:p>
    <w:p w14:paraId="475F45AD" w14:textId="77777777" w:rsidR="00F36334" w:rsidRDefault="00F36334" w:rsidP="00F36334">
      <w:pPr>
        <w:pStyle w:val="PreformattedText"/>
      </w:pPr>
      <w:proofErr w:type="gramStart"/>
      <w:r>
        <w:t>journal</w:t>
      </w:r>
      <w:proofErr w:type="gramEnd"/>
      <w:r>
        <w:t xml:space="preserve"> = {IEEE Transactions on Pattern Analysis and Machine Intelligence},</w:t>
      </w:r>
    </w:p>
    <w:p w14:paraId="2D00E10E" w14:textId="77777777" w:rsidR="00F36334" w:rsidRDefault="00F36334" w:rsidP="00F36334">
      <w:pPr>
        <w:pStyle w:val="PreformattedText"/>
      </w:pPr>
      <w:proofErr w:type="gramStart"/>
      <w:r>
        <w:t>volume</w:t>
      </w:r>
      <w:proofErr w:type="gramEnd"/>
      <w:r>
        <w:t xml:space="preserve"> = {31},</w:t>
      </w:r>
    </w:p>
    <w:p w14:paraId="15C69C72" w14:textId="77777777" w:rsidR="00F36334" w:rsidRDefault="00F36334" w:rsidP="00F36334">
      <w:pPr>
        <w:pStyle w:val="PreformattedText"/>
      </w:pPr>
      <w:proofErr w:type="gramStart"/>
      <w:r>
        <w:t>year</w:t>
      </w:r>
      <w:proofErr w:type="gramEnd"/>
      <w:r>
        <w:t xml:space="preserve"> = {2009},</w:t>
      </w:r>
    </w:p>
    <w:p w14:paraId="7F6C8A64" w14:textId="77777777" w:rsidR="00F36334" w:rsidRDefault="00F36334" w:rsidP="00F36334">
      <w:pPr>
        <w:pStyle w:val="PreformattedText"/>
      </w:pPr>
      <w:proofErr w:type="gramStart"/>
      <w:r>
        <w:t>pages</w:t>
      </w:r>
      <w:proofErr w:type="gramEnd"/>
      <w:r>
        <w:t xml:space="preserve"> = {492--504},</w:t>
      </w:r>
    </w:p>
    <w:p w14:paraId="02061B63" w14:textId="77777777" w:rsidR="00F36334" w:rsidRDefault="00F36334" w:rsidP="00F36334">
      <w:pPr>
        <w:pStyle w:val="PreformattedText"/>
      </w:pPr>
      <w:proofErr w:type="gramStart"/>
      <w:r>
        <w:t>issue</w:t>
      </w:r>
      <w:proofErr w:type="gramEnd"/>
      <w:r>
        <w:t xml:space="preserve"> = {3},</w:t>
      </w:r>
    </w:p>
    <w:p w14:paraId="3F555E96" w14:textId="77777777" w:rsidR="00F36334" w:rsidRDefault="00F36334" w:rsidP="00F36334">
      <w:pPr>
        <w:pStyle w:val="PreformattedText"/>
      </w:pPr>
      <w:proofErr w:type="spellStart"/>
      <w:proofErr w:type="gramStart"/>
      <w:r>
        <w:t>doi</w:t>
      </w:r>
      <w:proofErr w:type="spellEnd"/>
      <w:proofErr w:type="gramEnd"/>
      <w:r>
        <w:t xml:space="preserve"> = {10.1109/TPAMI.2008.99},</w:t>
      </w:r>
    </w:p>
    <w:p w14:paraId="491A6E1F" w14:textId="77777777" w:rsidR="00F36334" w:rsidRDefault="00F36334" w:rsidP="00F36334">
      <w:pPr>
        <w:pStyle w:val="PreformattedText"/>
      </w:pPr>
      <w:proofErr w:type="spellStart"/>
      <w:proofErr w:type="gramStart"/>
      <w:r>
        <w:t>masid</w:t>
      </w:r>
      <w:proofErr w:type="spellEnd"/>
      <w:proofErr w:type="gramEnd"/>
      <w:r>
        <w:t xml:space="preserve"> = {4596061}</w:t>
      </w:r>
    </w:p>
    <w:p w14:paraId="15FF6CA3" w14:textId="77777777" w:rsidR="00F36334" w:rsidRDefault="00F36334" w:rsidP="00F36334">
      <w:pPr>
        <w:pStyle w:val="PreformattedText"/>
      </w:pPr>
      <w:r>
        <w:t>}</w:t>
      </w:r>
    </w:p>
    <w:p w14:paraId="02F766BC" w14:textId="77777777" w:rsidR="00F36334" w:rsidRPr="00F36334" w:rsidRDefault="00F36334" w:rsidP="00F36334"/>
    <w:sectPr w:rsidR="00F36334" w:rsidRPr="00F363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225" w:author="Family" w:date="2014-10-21T15:21:00Z" w:initials="F">
    <w:p w14:paraId="2C480132" w14:textId="22F4B6F8" w:rsidR="00872AA9" w:rsidRDefault="00872AA9">
      <w:pPr>
        <w:pStyle w:val="CommentText"/>
      </w:pPr>
      <w:r>
        <w:rPr>
          <w:rStyle w:val="CommentReference"/>
        </w:rPr>
        <w:annotationRef/>
      </w:r>
      <w:r>
        <w:t>Do not use contractions in formal writing.</w:t>
      </w:r>
    </w:p>
  </w:comment>
  <w:comment w:id="296" w:author="Rob Lindeman" w:date="2014-10-21T16:43:00Z" w:initials="RL">
    <w:p w14:paraId="59F231F3" w14:textId="0BEED552" w:rsidR="00872AA9" w:rsidRDefault="00872AA9">
      <w:pPr>
        <w:pStyle w:val="CommentText"/>
      </w:pPr>
      <w:r>
        <w:rPr>
          <w:rStyle w:val="CommentReference"/>
        </w:rPr>
        <w:annotationRef/>
      </w:r>
      <w:r>
        <w:t>What s this?</w:t>
      </w:r>
    </w:p>
  </w:comment>
  <w:comment w:id="300" w:author="Rob Lindeman" w:date="2014-10-21T16:43:00Z" w:initials="RL">
    <w:p w14:paraId="76C42557" w14:textId="0722B7CF" w:rsidR="00872AA9" w:rsidRDefault="00872AA9">
      <w:pPr>
        <w:pStyle w:val="CommentText"/>
      </w:pPr>
      <w:r>
        <w:rPr>
          <w:rStyle w:val="CommentReference"/>
        </w:rPr>
        <w:annotationRef/>
      </w:r>
      <w:r>
        <w:t>What is OCEAN?</w:t>
      </w:r>
    </w:p>
  </w:comment>
  <w:comment w:id="309" w:author="Rob Lindeman" w:date="2014-10-21T16:44:00Z" w:initials="RL">
    <w:p w14:paraId="07C3C97E" w14:textId="1756AB6D" w:rsidR="00872AA9" w:rsidRDefault="00872AA9">
      <w:pPr>
        <w:pStyle w:val="CommentText"/>
      </w:pPr>
      <w:r>
        <w:rPr>
          <w:rStyle w:val="CommentReference"/>
        </w:rPr>
        <w:annotationRef/>
      </w:r>
      <w:r>
        <w:t>What is this?</w:t>
      </w:r>
    </w:p>
  </w:comment>
  <w:comment w:id="325" w:author="Rob Lindeman" w:date="2014-10-21T16:48:00Z" w:initials="RL">
    <w:p w14:paraId="66ACEF13" w14:textId="479E8256" w:rsidR="00872AA9" w:rsidRDefault="00872AA9">
      <w:pPr>
        <w:pStyle w:val="CommentText"/>
      </w:pPr>
      <w:r>
        <w:rPr>
          <w:rStyle w:val="CommentReference"/>
        </w:rPr>
        <w:annotationRef/>
      </w:r>
      <w:r>
        <w:t>Do you mean “heterogeneous”? I’ve never heard the word “heterogamous”, though it is a word.</w:t>
      </w:r>
    </w:p>
  </w:comment>
  <w:comment w:id="356" w:author="Rob Lindeman" w:date="2014-10-21T16:52:00Z" w:initials="RL">
    <w:p w14:paraId="688FBBDE" w14:textId="0573B74E" w:rsidR="00872AA9" w:rsidRDefault="00872AA9">
      <w:pPr>
        <w:pStyle w:val="CommentText"/>
      </w:pPr>
      <w:r>
        <w:rPr>
          <w:rStyle w:val="CommentReference"/>
        </w:rPr>
        <w:annotationRef/>
      </w:r>
      <w:r>
        <w:t>What is this?</w:t>
      </w:r>
    </w:p>
  </w:comment>
  <w:comment w:id="389" w:author="Rob Lindeman" w:date="2014-10-21T16:58:00Z" w:initials="RL">
    <w:p w14:paraId="386352F5" w14:textId="1929E90F" w:rsidR="00872AA9" w:rsidRDefault="00872AA9">
      <w:pPr>
        <w:pStyle w:val="CommentText"/>
      </w:pPr>
      <w:r>
        <w:rPr>
          <w:rStyle w:val="CommentReference"/>
        </w:rPr>
        <w:annotationRef/>
      </w:r>
      <w:r>
        <w:t>Are these “grids” or “grid cells”?</w:t>
      </w:r>
    </w:p>
  </w:comment>
  <w:comment w:id="452" w:author="Rob Lindeman" w:date="2014-10-21T17:24:00Z" w:initials="RL">
    <w:p w14:paraId="23A9C512" w14:textId="059BC59B" w:rsidR="00872AA9" w:rsidRDefault="00872AA9">
      <w:pPr>
        <w:pStyle w:val="CommentText"/>
      </w:pPr>
      <w:r>
        <w:rPr>
          <w:rStyle w:val="CommentReference"/>
        </w:rPr>
        <w:annotationRef/>
      </w:r>
      <w:r>
        <w:t>Yea need to refer to each Figure and Table in the text. Don’t just show them, talk about them.</w:t>
      </w:r>
    </w:p>
  </w:comment>
  <w:comment w:id="611" w:author="Rob Lindeman" w:date="2014-10-21T17:25:00Z" w:initials="RL">
    <w:p w14:paraId="5F2140FA" w14:textId="2BFBD68C" w:rsidR="00872AA9" w:rsidRDefault="00872AA9">
      <w:pPr>
        <w:pStyle w:val="CommentText"/>
      </w:pPr>
      <w:r>
        <w:rPr>
          <w:rStyle w:val="CommentReference"/>
        </w:rPr>
        <w:annotationRef/>
      </w:r>
      <w:r>
        <w:t>Again, what is this?</w:t>
      </w:r>
    </w:p>
  </w:comment>
  <w:comment w:id="779" w:author="Rob Lindeman" w:date="2014-10-21T17:56:00Z" w:initials="RL">
    <w:p w14:paraId="664D4ABE" w14:textId="63B4489B" w:rsidR="00872AA9" w:rsidRDefault="00872AA9">
      <w:pPr>
        <w:pStyle w:val="CommentText"/>
      </w:pPr>
      <w:r>
        <w:rPr>
          <w:rStyle w:val="CommentReference"/>
        </w:rPr>
        <w:annotationRef/>
      </w:r>
      <w:r>
        <w:t>Make the images bigger, so we can see things better. Or zoom in on the crowds -- too much border space around the crowds.</w:t>
      </w:r>
    </w:p>
  </w:comment>
  <w:comment w:id="836" w:author="Rob Lindeman" w:date="2014-10-21T18:02:00Z" w:initials="RL">
    <w:p w14:paraId="20E02E7F" w14:textId="6239E60F" w:rsidR="00205313" w:rsidRDefault="00205313">
      <w:pPr>
        <w:pStyle w:val="CommentText"/>
      </w:pPr>
      <w:r>
        <w:rPr>
          <w:rStyle w:val="CommentReference"/>
        </w:rPr>
        <w:annotationRef/>
      </w:r>
      <w:r>
        <w:t>Make the images bigger. Zoom in.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2A87" w:usb1="80000000" w:usb2="00000008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20005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charset w:val="50"/>
    <w:family w:val="auto"/>
    <w:pitch w:val="variable"/>
    <w:sig w:usb0="00000001" w:usb1="080E0000" w:usb2="00000010" w:usb3="00000000" w:csb0="0004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Liberation Mono">
    <w:altName w:val="Courier New"/>
    <w:charset w:val="00"/>
    <w:family w:val="modern"/>
    <w:pitch w:val="fixed"/>
  </w:font>
  <w:font w:name="WenQuanYi Zen Hei Sharp">
    <w:charset w:val="00"/>
    <w:family w:val="auto"/>
    <w:pitch w:val="variable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MS Mincho">
    <w:altName w:val="ＭＳ 明朝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auto"/>
    <w:pitch w:val="variable"/>
    <w:sig w:usb0="00002A87" w:usb1="80000000" w:usb2="00000008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24314A"/>
    <w:multiLevelType w:val="hybridMultilevel"/>
    <w:tmpl w:val="334AED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E20CA3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>
    <w:nsid w:val="42335720"/>
    <w:multiLevelType w:val="hybridMultilevel"/>
    <w:tmpl w:val="563A5A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0FC20C5"/>
    <w:multiLevelType w:val="multilevel"/>
    <w:tmpl w:val="C338E9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616A617F"/>
    <w:multiLevelType w:val="hybridMultilevel"/>
    <w:tmpl w:val="A77A95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14C46CB"/>
    <w:multiLevelType w:val="hybridMultilevel"/>
    <w:tmpl w:val="1C8EF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2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72"/>
  <w:proofState w:spelling="clean" w:grammar="clean"/>
  <w:trackRevisions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3420E"/>
    <w:rsid w:val="0000210F"/>
    <w:rsid w:val="00002746"/>
    <w:rsid w:val="00006E8F"/>
    <w:rsid w:val="000201C8"/>
    <w:rsid w:val="00020E3E"/>
    <w:rsid w:val="00021373"/>
    <w:rsid w:val="00025A3B"/>
    <w:rsid w:val="00026626"/>
    <w:rsid w:val="00027A91"/>
    <w:rsid w:val="000343A7"/>
    <w:rsid w:val="00035CEA"/>
    <w:rsid w:val="00040ECC"/>
    <w:rsid w:val="00041390"/>
    <w:rsid w:val="00050AC7"/>
    <w:rsid w:val="00053684"/>
    <w:rsid w:val="00080532"/>
    <w:rsid w:val="00084A96"/>
    <w:rsid w:val="000931CB"/>
    <w:rsid w:val="000939F7"/>
    <w:rsid w:val="00093B7B"/>
    <w:rsid w:val="00093D64"/>
    <w:rsid w:val="00095E42"/>
    <w:rsid w:val="000968FB"/>
    <w:rsid w:val="00096CE2"/>
    <w:rsid w:val="000A30C3"/>
    <w:rsid w:val="000A5C41"/>
    <w:rsid w:val="000B2262"/>
    <w:rsid w:val="000B360D"/>
    <w:rsid w:val="000B697E"/>
    <w:rsid w:val="000B7F1D"/>
    <w:rsid w:val="000C02E2"/>
    <w:rsid w:val="000C2D8C"/>
    <w:rsid w:val="000C4250"/>
    <w:rsid w:val="000C472D"/>
    <w:rsid w:val="000C6D60"/>
    <w:rsid w:val="000D2980"/>
    <w:rsid w:val="000D2DF9"/>
    <w:rsid w:val="000D4360"/>
    <w:rsid w:val="000D5208"/>
    <w:rsid w:val="000D667A"/>
    <w:rsid w:val="000E7518"/>
    <w:rsid w:val="000F20DE"/>
    <w:rsid w:val="000F53B3"/>
    <w:rsid w:val="000F6298"/>
    <w:rsid w:val="00104B62"/>
    <w:rsid w:val="00105F05"/>
    <w:rsid w:val="00110E2C"/>
    <w:rsid w:val="00111154"/>
    <w:rsid w:val="00120CB2"/>
    <w:rsid w:val="001237BE"/>
    <w:rsid w:val="00126642"/>
    <w:rsid w:val="001311B1"/>
    <w:rsid w:val="001317D5"/>
    <w:rsid w:val="00131A50"/>
    <w:rsid w:val="0013347A"/>
    <w:rsid w:val="00135232"/>
    <w:rsid w:val="00141029"/>
    <w:rsid w:val="00143C90"/>
    <w:rsid w:val="00144902"/>
    <w:rsid w:val="00144BC7"/>
    <w:rsid w:val="00146C2F"/>
    <w:rsid w:val="00150155"/>
    <w:rsid w:val="00151909"/>
    <w:rsid w:val="00152015"/>
    <w:rsid w:val="00154720"/>
    <w:rsid w:val="00155153"/>
    <w:rsid w:val="001557B6"/>
    <w:rsid w:val="001558A8"/>
    <w:rsid w:val="00160ADE"/>
    <w:rsid w:val="001640CF"/>
    <w:rsid w:val="00166B32"/>
    <w:rsid w:val="001716E0"/>
    <w:rsid w:val="00181516"/>
    <w:rsid w:val="0018224D"/>
    <w:rsid w:val="00183A0F"/>
    <w:rsid w:val="00183EEF"/>
    <w:rsid w:val="001852D9"/>
    <w:rsid w:val="00193D07"/>
    <w:rsid w:val="001A0268"/>
    <w:rsid w:val="001A6A37"/>
    <w:rsid w:val="001B1439"/>
    <w:rsid w:val="001B5029"/>
    <w:rsid w:val="001B555D"/>
    <w:rsid w:val="001B753E"/>
    <w:rsid w:val="001C05A3"/>
    <w:rsid w:val="001C0D25"/>
    <w:rsid w:val="001C75F6"/>
    <w:rsid w:val="001D08A2"/>
    <w:rsid w:val="001D6889"/>
    <w:rsid w:val="001D6EF3"/>
    <w:rsid w:val="001E160F"/>
    <w:rsid w:val="001F2A5C"/>
    <w:rsid w:val="001F6AD6"/>
    <w:rsid w:val="002036FD"/>
    <w:rsid w:val="00203C90"/>
    <w:rsid w:val="00203E1C"/>
    <w:rsid w:val="00205313"/>
    <w:rsid w:val="00205FF7"/>
    <w:rsid w:val="00207647"/>
    <w:rsid w:val="00210DA7"/>
    <w:rsid w:val="00213F95"/>
    <w:rsid w:val="00220FB7"/>
    <w:rsid w:val="00224DDA"/>
    <w:rsid w:val="002263DA"/>
    <w:rsid w:val="00231159"/>
    <w:rsid w:val="0023115C"/>
    <w:rsid w:val="00232426"/>
    <w:rsid w:val="002336EE"/>
    <w:rsid w:val="00236560"/>
    <w:rsid w:val="002426CE"/>
    <w:rsid w:val="00243BB8"/>
    <w:rsid w:val="00246E7D"/>
    <w:rsid w:val="00250958"/>
    <w:rsid w:val="00250E8E"/>
    <w:rsid w:val="002516F3"/>
    <w:rsid w:val="00255634"/>
    <w:rsid w:val="00256C65"/>
    <w:rsid w:val="00262281"/>
    <w:rsid w:val="00262E36"/>
    <w:rsid w:val="00265982"/>
    <w:rsid w:val="0027034F"/>
    <w:rsid w:val="00273FDE"/>
    <w:rsid w:val="002762C5"/>
    <w:rsid w:val="0028117D"/>
    <w:rsid w:val="00294FC5"/>
    <w:rsid w:val="00295A9C"/>
    <w:rsid w:val="002A6F28"/>
    <w:rsid w:val="002C3F44"/>
    <w:rsid w:val="002C41DD"/>
    <w:rsid w:val="002C7235"/>
    <w:rsid w:val="002D13D8"/>
    <w:rsid w:val="002D2C81"/>
    <w:rsid w:val="002D4AF2"/>
    <w:rsid w:val="002D522F"/>
    <w:rsid w:val="002E121B"/>
    <w:rsid w:val="002E29F2"/>
    <w:rsid w:val="002E7185"/>
    <w:rsid w:val="002F086A"/>
    <w:rsid w:val="002F2EE1"/>
    <w:rsid w:val="002F3FDB"/>
    <w:rsid w:val="00302304"/>
    <w:rsid w:val="0030307C"/>
    <w:rsid w:val="00305866"/>
    <w:rsid w:val="00305F82"/>
    <w:rsid w:val="00307211"/>
    <w:rsid w:val="00307CC5"/>
    <w:rsid w:val="0031094B"/>
    <w:rsid w:val="003206C7"/>
    <w:rsid w:val="00321FB5"/>
    <w:rsid w:val="00325A68"/>
    <w:rsid w:val="00330ADC"/>
    <w:rsid w:val="00331577"/>
    <w:rsid w:val="00341787"/>
    <w:rsid w:val="00347D43"/>
    <w:rsid w:val="00353F89"/>
    <w:rsid w:val="003551C9"/>
    <w:rsid w:val="003567B7"/>
    <w:rsid w:val="00357D60"/>
    <w:rsid w:val="0036080A"/>
    <w:rsid w:val="00366229"/>
    <w:rsid w:val="003715D4"/>
    <w:rsid w:val="00371BD2"/>
    <w:rsid w:val="00372B09"/>
    <w:rsid w:val="003735F2"/>
    <w:rsid w:val="003749B3"/>
    <w:rsid w:val="003777EC"/>
    <w:rsid w:val="003804D8"/>
    <w:rsid w:val="00380617"/>
    <w:rsid w:val="003832E1"/>
    <w:rsid w:val="003A387C"/>
    <w:rsid w:val="003A51B9"/>
    <w:rsid w:val="003B20D2"/>
    <w:rsid w:val="003B3BE0"/>
    <w:rsid w:val="003B3EF4"/>
    <w:rsid w:val="003B4BDF"/>
    <w:rsid w:val="003B56BB"/>
    <w:rsid w:val="003B7433"/>
    <w:rsid w:val="003C0BA0"/>
    <w:rsid w:val="003D1522"/>
    <w:rsid w:val="003D3828"/>
    <w:rsid w:val="003D55E5"/>
    <w:rsid w:val="003E0991"/>
    <w:rsid w:val="003E16D4"/>
    <w:rsid w:val="003F0745"/>
    <w:rsid w:val="003F476B"/>
    <w:rsid w:val="003F4847"/>
    <w:rsid w:val="003F71CC"/>
    <w:rsid w:val="003F7746"/>
    <w:rsid w:val="0040257E"/>
    <w:rsid w:val="004048FD"/>
    <w:rsid w:val="004052C4"/>
    <w:rsid w:val="004056E4"/>
    <w:rsid w:val="00411462"/>
    <w:rsid w:val="00417CB7"/>
    <w:rsid w:val="00425734"/>
    <w:rsid w:val="00426591"/>
    <w:rsid w:val="00426742"/>
    <w:rsid w:val="004342D7"/>
    <w:rsid w:val="00435CA3"/>
    <w:rsid w:val="00442C92"/>
    <w:rsid w:val="00443448"/>
    <w:rsid w:val="00443520"/>
    <w:rsid w:val="00443718"/>
    <w:rsid w:val="004472D5"/>
    <w:rsid w:val="00453145"/>
    <w:rsid w:val="00456145"/>
    <w:rsid w:val="00456991"/>
    <w:rsid w:val="00457BF3"/>
    <w:rsid w:val="00460BC4"/>
    <w:rsid w:val="004623D8"/>
    <w:rsid w:val="00470EF1"/>
    <w:rsid w:val="00475A84"/>
    <w:rsid w:val="00477CFB"/>
    <w:rsid w:val="00481332"/>
    <w:rsid w:val="00482F8D"/>
    <w:rsid w:val="004852EE"/>
    <w:rsid w:val="00486E56"/>
    <w:rsid w:val="004900B5"/>
    <w:rsid w:val="00491D2D"/>
    <w:rsid w:val="004933F3"/>
    <w:rsid w:val="004944EC"/>
    <w:rsid w:val="004951C7"/>
    <w:rsid w:val="004967DE"/>
    <w:rsid w:val="004977EE"/>
    <w:rsid w:val="00497814"/>
    <w:rsid w:val="004A36AF"/>
    <w:rsid w:val="004A4800"/>
    <w:rsid w:val="004A48CD"/>
    <w:rsid w:val="004B29E9"/>
    <w:rsid w:val="004B5533"/>
    <w:rsid w:val="004C5351"/>
    <w:rsid w:val="004C554C"/>
    <w:rsid w:val="004D151C"/>
    <w:rsid w:val="004D4D4A"/>
    <w:rsid w:val="004D5C16"/>
    <w:rsid w:val="004E2AC6"/>
    <w:rsid w:val="004E4391"/>
    <w:rsid w:val="004E7D5A"/>
    <w:rsid w:val="004F0DB5"/>
    <w:rsid w:val="004F204D"/>
    <w:rsid w:val="004F478B"/>
    <w:rsid w:val="004F54C9"/>
    <w:rsid w:val="004F7183"/>
    <w:rsid w:val="005006E7"/>
    <w:rsid w:val="00503E25"/>
    <w:rsid w:val="005054C9"/>
    <w:rsid w:val="00506005"/>
    <w:rsid w:val="00511226"/>
    <w:rsid w:val="00513512"/>
    <w:rsid w:val="005150AB"/>
    <w:rsid w:val="00515FEA"/>
    <w:rsid w:val="00520AD1"/>
    <w:rsid w:val="00524B70"/>
    <w:rsid w:val="00526C86"/>
    <w:rsid w:val="00526EA9"/>
    <w:rsid w:val="00531602"/>
    <w:rsid w:val="0053448D"/>
    <w:rsid w:val="005356E8"/>
    <w:rsid w:val="00540E85"/>
    <w:rsid w:val="0054129C"/>
    <w:rsid w:val="0054272F"/>
    <w:rsid w:val="00544E7C"/>
    <w:rsid w:val="005502E8"/>
    <w:rsid w:val="00550BFE"/>
    <w:rsid w:val="005537D3"/>
    <w:rsid w:val="00553F43"/>
    <w:rsid w:val="00554A8A"/>
    <w:rsid w:val="005621AA"/>
    <w:rsid w:val="005671E1"/>
    <w:rsid w:val="0057033A"/>
    <w:rsid w:val="00571625"/>
    <w:rsid w:val="00571E89"/>
    <w:rsid w:val="0057650E"/>
    <w:rsid w:val="00580834"/>
    <w:rsid w:val="00583943"/>
    <w:rsid w:val="00594CBD"/>
    <w:rsid w:val="00595D67"/>
    <w:rsid w:val="005A0F1D"/>
    <w:rsid w:val="005A290C"/>
    <w:rsid w:val="005C094D"/>
    <w:rsid w:val="005C1A0B"/>
    <w:rsid w:val="005C2A93"/>
    <w:rsid w:val="005C3322"/>
    <w:rsid w:val="005C7829"/>
    <w:rsid w:val="005D0C43"/>
    <w:rsid w:val="005D4CBD"/>
    <w:rsid w:val="005D6EA0"/>
    <w:rsid w:val="005E4597"/>
    <w:rsid w:val="005E685C"/>
    <w:rsid w:val="005E7672"/>
    <w:rsid w:val="005E7E76"/>
    <w:rsid w:val="005F0798"/>
    <w:rsid w:val="005F0BFE"/>
    <w:rsid w:val="005F2525"/>
    <w:rsid w:val="00600F8F"/>
    <w:rsid w:val="00601404"/>
    <w:rsid w:val="00605608"/>
    <w:rsid w:val="00606AB0"/>
    <w:rsid w:val="00612268"/>
    <w:rsid w:val="00612775"/>
    <w:rsid w:val="00613FA7"/>
    <w:rsid w:val="00615D69"/>
    <w:rsid w:val="00622F5C"/>
    <w:rsid w:val="00622FDA"/>
    <w:rsid w:val="00623F73"/>
    <w:rsid w:val="00627022"/>
    <w:rsid w:val="0063119B"/>
    <w:rsid w:val="00632960"/>
    <w:rsid w:val="006361A5"/>
    <w:rsid w:val="00644BC9"/>
    <w:rsid w:val="00650A72"/>
    <w:rsid w:val="00655769"/>
    <w:rsid w:val="006563DD"/>
    <w:rsid w:val="00656E4C"/>
    <w:rsid w:val="0066786F"/>
    <w:rsid w:val="006746F6"/>
    <w:rsid w:val="006757A7"/>
    <w:rsid w:val="006820BF"/>
    <w:rsid w:val="006848F9"/>
    <w:rsid w:val="00687017"/>
    <w:rsid w:val="00691BC5"/>
    <w:rsid w:val="00693041"/>
    <w:rsid w:val="00693683"/>
    <w:rsid w:val="006950BB"/>
    <w:rsid w:val="006A0DFC"/>
    <w:rsid w:val="006A44B1"/>
    <w:rsid w:val="006A46E2"/>
    <w:rsid w:val="006A6DF5"/>
    <w:rsid w:val="006B2244"/>
    <w:rsid w:val="006B56B3"/>
    <w:rsid w:val="006C14E9"/>
    <w:rsid w:val="006C2093"/>
    <w:rsid w:val="006C254B"/>
    <w:rsid w:val="006C424D"/>
    <w:rsid w:val="006D119A"/>
    <w:rsid w:val="006F127D"/>
    <w:rsid w:val="006F26E0"/>
    <w:rsid w:val="007016D9"/>
    <w:rsid w:val="0070665D"/>
    <w:rsid w:val="00707CAB"/>
    <w:rsid w:val="007128CC"/>
    <w:rsid w:val="00713057"/>
    <w:rsid w:val="00724D33"/>
    <w:rsid w:val="00724F9E"/>
    <w:rsid w:val="00730353"/>
    <w:rsid w:val="0073238E"/>
    <w:rsid w:val="00733FDE"/>
    <w:rsid w:val="00734BBB"/>
    <w:rsid w:val="00734E53"/>
    <w:rsid w:val="007355C7"/>
    <w:rsid w:val="0074060F"/>
    <w:rsid w:val="00740C3F"/>
    <w:rsid w:val="00743225"/>
    <w:rsid w:val="00743966"/>
    <w:rsid w:val="00743E4B"/>
    <w:rsid w:val="00744237"/>
    <w:rsid w:val="007442E0"/>
    <w:rsid w:val="00745300"/>
    <w:rsid w:val="00745B75"/>
    <w:rsid w:val="007472CF"/>
    <w:rsid w:val="00755D60"/>
    <w:rsid w:val="00757AC8"/>
    <w:rsid w:val="00766C53"/>
    <w:rsid w:val="0077397D"/>
    <w:rsid w:val="00783186"/>
    <w:rsid w:val="0078799A"/>
    <w:rsid w:val="00793372"/>
    <w:rsid w:val="007938A4"/>
    <w:rsid w:val="00796F65"/>
    <w:rsid w:val="007977B5"/>
    <w:rsid w:val="007A06EF"/>
    <w:rsid w:val="007A08B9"/>
    <w:rsid w:val="007A114A"/>
    <w:rsid w:val="007A1700"/>
    <w:rsid w:val="007A1F3A"/>
    <w:rsid w:val="007A3588"/>
    <w:rsid w:val="007A5EC9"/>
    <w:rsid w:val="007B38CC"/>
    <w:rsid w:val="007B4F8C"/>
    <w:rsid w:val="007B5C6E"/>
    <w:rsid w:val="007B5CB7"/>
    <w:rsid w:val="007C4633"/>
    <w:rsid w:val="007C5AEA"/>
    <w:rsid w:val="007C6396"/>
    <w:rsid w:val="007C7AF5"/>
    <w:rsid w:val="007D06CF"/>
    <w:rsid w:val="007D4A5F"/>
    <w:rsid w:val="007E2D3A"/>
    <w:rsid w:val="007E4219"/>
    <w:rsid w:val="007F0656"/>
    <w:rsid w:val="007F36D4"/>
    <w:rsid w:val="007F6C90"/>
    <w:rsid w:val="008006EE"/>
    <w:rsid w:val="0080360B"/>
    <w:rsid w:val="00805958"/>
    <w:rsid w:val="0080712A"/>
    <w:rsid w:val="0081027B"/>
    <w:rsid w:val="00810EFF"/>
    <w:rsid w:val="00813712"/>
    <w:rsid w:val="00813992"/>
    <w:rsid w:val="00814434"/>
    <w:rsid w:val="008151E1"/>
    <w:rsid w:val="00815C7F"/>
    <w:rsid w:val="008218BC"/>
    <w:rsid w:val="0082320E"/>
    <w:rsid w:val="00830E6F"/>
    <w:rsid w:val="00831B76"/>
    <w:rsid w:val="00834C22"/>
    <w:rsid w:val="00834C37"/>
    <w:rsid w:val="00840F60"/>
    <w:rsid w:val="008416B5"/>
    <w:rsid w:val="00843C25"/>
    <w:rsid w:val="008504E2"/>
    <w:rsid w:val="00850FFE"/>
    <w:rsid w:val="008521AF"/>
    <w:rsid w:val="0085444D"/>
    <w:rsid w:val="00854E4C"/>
    <w:rsid w:val="00863DE1"/>
    <w:rsid w:val="00865CA9"/>
    <w:rsid w:val="00867603"/>
    <w:rsid w:val="0086766F"/>
    <w:rsid w:val="00872AA9"/>
    <w:rsid w:val="008819F9"/>
    <w:rsid w:val="00883D7C"/>
    <w:rsid w:val="0088551A"/>
    <w:rsid w:val="008905F3"/>
    <w:rsid w:val="00897465"/>
    <w:rsid w:val="008A3AAD"/>
    <w:rsid w:val="008A58A5"/>
    <w:rsid w:val="008A77F2"/>
    <w:rsid w:val="008B0140"/>
    <w:rsid w:val="008B32AB"/>
    <w:rsid w:val="008B50E2"/>
    <w:rsid w:val="008B70E4"/>
    <w:rsid w:val="008C3C45"/>
    <w:rsid w:val="008D01B6"/>
    <w:rsid w:val="008D0644"/>
    <w:rsid w:val="008D1C0E"/>
    <w:rsid w:val="008D3A8D"/>
    <w:rsid w:val="008D7B4E"/>
    <w:rsid w:val="008E11E4"/>
    <w:rsid w:val="00904F41"/>
    <w:rsid w:val="00905FFE"/>
    <w:rsid w:val="00906CCD"/>
    <w:rsid w:val="00907FC5"/>
    <w:rsid w:val="00910128"/>
    <w:rsid w:val="009129F5"/>
    <w:rsid w:val="00914F9B"/>
    <w:rsid w:val="00923B6C"/>
    <w:rsid w:val="009274CA"/>
    <w:rsid w:val="0093074C"/>
    <w:rsid w:val="009315D3"/>
    <w:rsid w:val="00932737"/>
    <w:rsid w:val="009348FE"/>
    <w:rsid w:val="00937B81"/>
    <w:rsid w:val="00946123"/>
    <w:rsid w:val="00955B9D"/>
    <w:rsid w:val="00956C25"/>
    <w:rsid w:val="00962A62"/>
    <w:rsid w:val="00963739"/>
    <w:rsid w:val="00964755"/>
    <w:rsid w:val="00973F93"/>
    <w:rsid w:val="0097504F"/>
    <w:rsid w:val="0097617F"/>
    <w:rsid w:val="0097648E"/>
    <w:rsid w:val="009819D9"/>
    <w:rsid w:val="0098494B"/>
    <w:rsid w:val="00985CE5"/>
    <w:rsid w:val="00992750"/>
    <w:rsid w:val="00994818"/>
    <w:rsid w:val="00995C8C"/>
    <w:rsid w:val="0099632F"/>
    <w:rsid w:val="00996340"/>
    <w:rsid w:val="009A637C"/>
    <w:rsid w:val="009B248D"/>
    <w:rsid w:val="009B4770"/>
    <w:rsid w:val="009B6B8C"/>
    <w:rsid w:val="009C00BC"/>
    <w:rsid w:val="009C2B35"/>
    <w:rsid w:val="009C54AC"/>
    <w:rsid w:val="009C54F3"/>
    <w:rsid w:val="009D1CF1"/>
    <w:rsid w:val="009D250C"/>
    <w:rsid w:val="009D6ABC"/>
    <w:rsid w:val="009E0AAA"/>
    <w:rsid w:val="009E1503"/>
    <w:rsid w:val="009E23CD"/>
    <w:rsid w:val="009E4CC3"/>
    <w:rsid w:val="009F21FB"/>
    <w:rsid w:val="009F25AF"/>
    <w:rsid w:val="009F2BA9"/>
    <w:rsid w:val="00A07A49"/>
    <w:rsid w:val="00A1018F"/>
    <w:rsid w:val="00A1103F"/>
    <w:rsid w:val="00A1253B"/>
    <w:rsid w:val="00A22797"/>
    <w:rsid w:val="00A27C6B"/>
    <w:rsid w:val="00A342F5"/>
    <w:rsid w:val="00A350DC"/>
    <w:rsid w:val="00A3775A"/>
    <w:rsid w:val="00A4042A"/>
    <w:rsid w:val="00A44A52"/>
    <w:rsid w:val="00A459A5"/>
    <w:rsid w:val="00A5476B"/>
    <w:rsid w:val="00A638C5"/>
    <w:rsid w:val="00A63DCB"/>
    <w:rsid w:val="00A706E4"/>
    <w:rsid w:val="00A73DFA"/>
    <w:rsid w:val="00A752EB"/>
    <w:rsid w:val="00A75395"/>
    <w:rsid w:val="00A82779"/>
    <w:rsid w:val="00A8323B"/>
    <w:rsid w:val="00A85D1D"/>
    <w:rsid w:val="00A85DD8"/>
    <w:rsid w:val="00A86181"/>
    <w:rsid w:val="00A86501"/>
    <w:rsid w:val="00A872B1"/>
    <w:rsid w:val="00A9563E"/>
    <w:rsid w:val="00A95FDB"/>
    <w:rsid w:val="00A97FA3"/>
    <w:rsid w:val="00AA0CEF"/>
    <w:rsid w:val="00AA207E"/>
    <w:rsid w:val="00AA27CE"/>
    <w:rsid w:val="00AA34E4"/>
    <w:rsid w:val="00AB1681"/>
    <w:rsid w:val="00AC4415"/>
    <w:rsid w:val="00AC4694"/>
    <w:rsid w:val="00AC6AA7"/>
    <w:rsid w:val="00AD0885"/>
    <w:rsid w:val="00AD39DC"/>
    <w:rsid w:val="00AD7C7F"/>
    <w:rsid w:val="00AE5FD9"/>
    <w:rsid w:val="00AE666E"/>
    <w:rsid w:val="00AE6840"/>
    <w:rsid w:val="00AE6D3A"/>
    <w:rsid w:val="00AF2155"/>
    <w:rsid w:val="00AF35C1"/>
    <w:rsid w:val="00AF5543"/>
    <w:rsid w:val="00AF76DD"/>
    <w:rsid w:val="00B00F1F"/>
    <w:rsid w:val="00B16F82"/>
    <w:rsid w:val="00B20E29"/>
    <w:rsid w:val="00B21F6A"/>
    <w:rsid w:val="00B279E6"/>
    <w:rsid w:val="00B315B4"/>
    <w:rsid w:val="00B315FC"/>
    <w:rsid w:val="00B32576"/>
    <w:rsid w:val="00B34369"/>
    <w:rsid w:val="00B57A0B"/>
    <w:rsid w:val="00B60CC4"/>
    <w:rsid w:val="00B72480"/>
    <w:rsid w:val="00B74BAF"/>
    <w:rsid w:val="00B755D8"/>
    <w:rsid w:val="00B80330"/>
    <w:rsid w:val="00B83703"/>
    <w:rsid w:val="00B86328"/>
    <w:rsid w:val="00B87E59"/>
    <w:rsid w:val="00B91978"/>
    <w:rsid w:val="00B94510"/>
    <w:rsid w:val="00B96978"/>
    <w:rsid w:val="00BA3019"/>
    <w:rsid w:val="00BA3C75"/>
    <w:rsid w:val="00BA511E"/>
    <w:rsid w:val="00BA69FB"/>
    <w:rsid w:val="00BA7152"/>
    <w:rsid w:val="00BB3DE9"/>
    <w:rsid w:val="00BB53AC"/>
    <w:rsid w:val="00BB55F3"/>
    <w:rsid w:val="00BB5B4B"/>
    <w:rsid w:val="00BC0B5A"/>
    <w:rsid w:val="00BC0BCF"/>
    <w:rsid w:val="00BD05E6"/>
    <w:rsid w:val="00BD1CEC"/>
    <w:rsid w:val="00BD2A6E"/>
    <w:rsid w:val="00BD39AA"/>
    <w:rsid w:val="00BD76CE"/>
    <w:rsid w:val="00BE4B3D"/>
    <w:rsid w:val="00BE7893"/>
    <w:rsid w:val="00BF2301"/>
    <w:rsid w:val="00BF39B8"/>
    <w:rsid w:val="00BF4F7F"/>
    <w:rsid w:val="00BF56DA"/>
    <w:rsid w:val="00BF773B"/>
    <w:rsid w:val="00C00DD2"/>
    <w:rsid w:val="00C01DC9"/>
    <w:rsid w:val="00C026C5"/>
    <w:rsid w:val="00C02875"/>
    <w:rsid w:val="00C03DF1"/>
    <w:rsid w:val="00C0623F"/>
    <w:rsid w:val="00C07BC5"/>
    <w:rsid w:val="00C10087"/>
    <w:rsid w:val="00C12E31"/>
    <w:rsid w:val="00C151BA"/>
    <w:rsid w:val="00C1771B"/>
    <w:rsid w:val="00C20851"/>
    <w:rsid w:val="00C21142"/>
    <w:rsid w:val="00C261C7"/>
    <w:rsid w:val="00C268AC"/>
    <w:rsid w:val="00C34104"/>
    <w:rsid w:val="00C372EE"/>
    <w:rsid w:val="00C46C90"/>
    <w:rsid w:val="00C50984"/>
    <w:rsid w:val="00C54893"/>
    <w:rsid w:val="00C56152"/>
    <w:rsid w:val="00C564BA"/>
    <w:rsid w:val="00C57519"/>
    <w:rsid w:val="00C6146F"/>
    <w:rsid w:val="00C64D72"/>
    <w:rsid w:val="00C6586B"/>
    <w:rsid w:val="00C70444"/>
    <w:rsid w:val="00C75CD1"/>
    <w:rsid w:val="00C802D4"/>
    <w:rsid w:val="00C8271E"/>
    <w:rsid w:val="00C86E95"/>
    <w:rsid w:val="00C87F38"/>
    <w:rsid w:val="00C9692A"/>
    <w:rsid w:val="00CA0364"/>
    <w:rsid w:val="00CA184C"/>
    <w:rsid w:val="00CA5607"/>
    <w:rsid w:val="00CA5982"/>
    <w:rsid w:val="00CA5BB8"/>
    <w:rsid w:val="00CB2479"/>
    <w:rsid w:val="00CB2F55"/>
    <w:rsid w:val="00CC195A"/>
    <w:rsid w:val="00CC2DA8"/>
    <w:rsid w:val="00CC49CE"/>
    <w:rsid w:val="00CC4B8D"/>
    <w:rsid w:val="00CC7AAC"/>
    <w:rsid w:val="00CC7F97"/>
    <w:rsid w:val="00CD41FD"/>
    <w:rsid w:val="00CD461A"/>
    <w:rsid w:val="00CD49C9"/>
    <w:rsid w:val="00CD59EE"/>
    <w:rsid w:val="00CD5EF6"/>
    <w:rsid w:val="00CE4590"/>
    <w:rsid w:val="00CE56D1"/>
    <w:rsid w:val="00CF3AAD"/>
    <w:rsid w:val="00CF3F94"/>
    <w:rsid w:val="00CF448D"/>
    <w:rsid w:val="00CF64AF"/>
    <w:rsid w:val="00D1037B"/>
    <w:rsid w:val="00D1629F"/>
    <w:rsid w:val="00D27893"/>
    <w:rsid w:val="00D316CE"/>
    <w:rsid w:val="00D32B4E"/>
    <w:rsid w:val="00D353DC"/>
    <w:rsid w:val="00D37E3A"/>
    <w:rsid w:val="00D40048"/>
    <w:rsid w:val="00D4668C"/>
    <w:rsid w:val="00D51D45"/>
    <w:rsid w:val="00D5333E"/>
    <w:rsid w:val="00D5406B"/>
    <w:rsid w:val="00D6103C"/>
    <w:rsid w:val="00D624A0"/>
    <w:rsid w:val="00D64E01"/>
    <w:rsid w:val="00D82B75"/>
    <w:rsid w:val="00D83142"/>
    <w:rsid w:val="00D8423E"/>
    <w:rsid w:val="00D854B8"/>
    <w:rsid w:val="00D87481"/>
    <w:rsid w:val="00D87829"/>
    <w:rsid w:val="00D93287"/>
    <w:rsid w:val="00D95A35"/>
    <w:rsid w:val="00DA16AE"/>
    <w:rsid w:val="00DA16E6"/>
    <w:rsid w:val="00DA50CB"/>
    <w:rsid w:val="00DA7768"/>
    <w:rsid w:val="00DB1225"/>
    <w:rsid w:val="00DB627F"/>
    <w:rsid w:val="00DB7A30"/>
    <w:rsid w:val="00DB7A52"/>
    <w:rsid w:val="00DC25FB"/>
    <w:rsid w:val="00DC3C76"/>
    <w:rsid w:val="00DD4309"/>
    <w:rsid w:val="00DD6476"/>
    <w:rsid w:val="00DE0207"/>
    <w:rsid w:val="00DE2CF2"/>
    <w:rsid w:val="00DE4BF2"/>
    <w:rsid w:val="00DE56F0"/>
    <w:rsid w:val="00DE609F"/>
    <w:rsid w:val="00E00297"/>
    <w:rsid w:val="00E02B12"/>
    <w:rsid w:val="00E02E23"/>
    <w:rsid w:val="00E13048"/>
    <w:rsid w:val="00E135D3"/>
    <w:rsid w:val="00E14D01"/>
    <w:rsid w:val="00E15DBE"/>
    <w:rsid w:val="00E17E2A"/>
    <w:rsid w:val="00E24C94"/>
    <w:rsid w:val="00E304B9"/>
    <w:rsid w:val="00E340D3"/>
    <w:rsid w:val="00E359C3"/>
    <w:rsid w:val="00E37529"/>
    <w:rsid w:val="00E37FD5"/>
    <w:rsid w:val="00E42A3E"/>
    <w:rsid w:val="00E43063"/>
    <w:rsid w:val="00E4355B"/>
    <w:rsid w:val="00E44291"/>
    <w:rsid w:val="00E4678F"/>
    <w:rsid w:val="00E50868"/>
    <w:rsid w:val="00E643C8"/>
    <w:rsid w:val="00E66457"/>
    <w:rsid w:val="00E70CD1"/>
    <w:rsid w:val="00E72853"/>
    <w:rsid w:val="00E805E2"/>
    <w:rsid w:val="00E82546"/>
    <w:rsid w:val="00E849B8"/>
    <w:rsid w:val="00E85332"/>
    <w:rsid w:val="00E85A0E"/>
    <w:rsid w:val="00E90574"/>
    <w:rsid w:val="00E91036"/>
    <w:rsid w:val="00E91D34"/>
    <w:rsid w:val="00E92BCD"/>
    <w:rsid w:val="00E96905"/>
    <w:rsid w:val="00E96BD9"/>
    <w:rsid w:val="00E97909"/>
    <w:rsid w:val="00EA5DF6"/>
    <w:rsid w:val="00EA7DC6"/>
    <w:rsid w:val="00EB084A"/>
    <w:rsid w:val="00EB312D"/>
    <w:rsid w:val="00EB6538"/>
    <w:rsid w:val="00EC3C0B"/>
    <w:rsid w:val="00EC75FF"/>
    <w:rsid w:val="00EC7DB4"/>
    <w:rsid w:val="00ED071A"/>
    <w:rsid w:val="00ED094E"/>
    <w:rsid w:val="00ED1C09"/>
    <w:rsid w:val="00ED2DD6"/>
    <w:rsid w:val="00ED54BE"/>
    <w:rsid w:val="00EE01CA"/>
    <w:rsid w:val="00EE68B1"/>
    <w:rsid w:val="00EF5C99"/>
    <w:rsid w:val="00F05D28"/>
    <w:rsid w:val="00F06625"/>
    <w:rsid w:val="00F06EA3"/>
    <w:rsid w:val="00F07767"/>
    <w:rsid w:val="00F139CB"/>
    <w:rsid w:val="00F167AE"/>
    <w:rsid w:val="00F2068F"/>
    <w:rsid w:val="00F2255B"/>
    <w:rsid w:val="00F22810"/>
    <w:rsid w:val="00F25DAE"/>
    <w:rsid w:val="00F31796"/>
    <w:rsid w:val="00F31F2A"/>
    <w:rsid w:val="00F3420E"/>
    <w:rsid w:val="00F34C79"/>
    <w:rsid w:val="00F36334"/>
    <w:rsid w:val="00F36608"/>
    <w:rsid w:val="00F433C2"/>
    <w:rsid w:val="00F440E5"/>
    <w:rsid w:val="00F462ED"/>
    <w:rsid w:val="00F46A20"/>
    <w:rsid w:val="00F474CE"/>
    <w:rsid w:val="00F51E46"/>
    <w:rsid w:val="00F5516E"/>
    <w:rsid w:val="00F6099F"/>
    <w:rsid w:val="00F6751D"/>
    <w:rsid w:val="00F73290"/>
    <w:rsid w:val="00F75C2D"/>
    <w:rsid w:val="00F76796"/>
    <w:rsid w:val="00F809FC"/>
    <w:rsid w:val="00F827ED"/>
    <w:rsid w:val="00F82A56"/>
    <w:rsid w:val="00F85030"/>
    <w:rsid w:val="00F8549A"/>
    <w:rsid w:val="00F92B35"/>
    <w:rsid w:val="00F93ED2"/>
    <w:rsid w:val="00F9467E"/>
    <w:rsid w:val="00F949C6"/>
    <w:rsid w:val="00F95C0E"/>
    <w:rsid w:val="00F96332"/>
    <w:rsid w:val="00F968AC"/>
    <w:rsid w:val="00FA510B"/>
    <w:rsid w:val="00FA68B2"/>
    <w:rsid w:val="00FC5C7A"/>
    <w:rsid w:val="00FC6497"/>
    <w:rsid w:val="00FE0451"/>
    <w:rsid w:val="00FE0847"/>
    <w:rsid w:val="00FE54D4"/>
    <w:rsid w:val="00FE5E0C"/>
    <w:rsid w:val="00FE61B9"/>
    <w:rsid w:val="00FE7523"/>
    <w:rsid w:val="00FF0B6F"/>
    <w:rsid w:val="00FF2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004D1E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9692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3420E"/>
    <w:pPr>
      <w:keepNext/>
      <w:keepLines/>
      <w:numPr>
        <w:numId w:val="2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420E"/>
    <w:pPr>
      <w:keepNext/>
      <w:keepLines/>
      <w:numPr>
        <w:ilvl w:val="1"/>
        <w:numId w:val="2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420E"/>
    <w:pPr>
      <w:keepNext/>
      <w:keepLines/>
      <w:numPr>
        <w:ilvl w:val="2"/>
        <w:numId w:val="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420E"/>
    <w:pPr>
      <w:keepNext/>
      <w:keepLines/>
      <w:numPr>
        <w:ilvl w:val="3"/>
        <w:numId w:val="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420E"/>
    <w:pPr>
      <w:keepNext/>
      <w:keepLines/>
      <w:numPr>
        <w:ilvl w:val="4"/>
        <w:numId w:val="2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420E"/>
    <w:pPr>
      <w:keepNext/>
      <w:keepLines/>
      <w:numPr>
        <w:ilvl w:val="5"/>
        <w:numId w:val="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420E"/>
    <w:pPr>
      <w:keepNext/>
      <w:keepLines/>
      <w:numPr>
        <w:ilvl w:val="6"/>
        <w:numId w:val="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420E"/>
    <w:pPr>
      <w:keepNext/>
      <w:keepLines/>
      <w:numPr>
        <w:ilvl w:val="7"/>
        <w:numId w:val="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420E"/>
    <w:pPr>
      <w:keepNext/>
      <w:keepLines/>
      <w:numPr>
        <w:ilvl w:val="8"/>
        <w:numId w:val="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3420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3420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F3420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F3420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3420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420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420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420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420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420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420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420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524B70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4B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4B7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41146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A5476B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customStyle="1" w:styleId="apple-converted-space">
    <w:name w:val="apple-converted-space"/>
    <w:basedOn w:val="DefaultParagraphFont"/>
    <w:rsid w:val="00E4678F"/>
  </w:style>
  <w:style w:type="paragraph" w:customStyle="1" w:styleId="PreformattedText">
    <w:name w:val="Preformatted Text"/>
    <w:basedOn w:val="Normal"/>
    <w:rsid w:val="00F36334"/>
    <w:pPr>
      <w:widowControl w:val="0"/>
      <w:suppressAutoHyphens/>
      <w:spacing w:after="0" w:line="240" w:lineRule="auto"/>
      <w:jc w:val="left"/>
    </w:pPr>
    <w:rPr>
      <w:rFonts w:ascii="Liberation Mono" w:eastAsia="WenQuanYi Zen Hei Sharp" w:hAnsi="Liberation Mono" w:cs="Liberation Mono"/>
      <w:sz w:val="20"/>
      <w:szCs w:val="20"/>
      <w:lang w:bidi="hi-IN"/>
    </w:rPr>
  </w:style>
  <w:style w:type="character" w:styleId="CommentReference">
    <w:name w:val="annotation reference"/>
    <w:basedOn w:val="DefaultParagraphFont"/>
    <w:uiPriority w:val="99"/>
    <w:semiHidden/>
    <w:unhideWhenUsed/>
    <w:rsid w:val="00D624A0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624A0"/>
    <w:pPr>
      <w:spacing w:line="240" w:lineRule="auto"/>
    </w:pPr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624A0"/>
    <w:rPr>
      <w:rFonts w:ascii="Times New Roman" w:hAnsi="Times New Roman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624A0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624A0"/>
    <w:rPr>
      <w:rFonts w:ascii="Times New Roman" w:hAnsi="Times New Roman"/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9692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3420E"/>
    <w:pPr>
      <w:keepNext/>
      <w:keepLines/>
      <w:numPr>
        <w:numId w:val="2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420E"/>
    <w:pPr>
      <w:keepNext/>
      <w:keepLines/>
      <w:numPr>
        <w:ilvl w:val="1"/>
        <w:numId w:val="2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420E"/>
    <w:pPr>
      <w:keepNext/>
      <w:keepLines/>
      <w:numPr>
        <w:ilvl w:val="2"/>
        <w:numId w:val="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420E"/>
    <w:pPr>
      <w:keepNext/>
      <w:keepLines/>
      <w:numPr>
        <w:ilvl w:val="3"/>
        <w:numId w:val="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420E"/>
    <w:pPr>
      <w:keepNext/>
      <w:keepLines/>
      <w:numPr>
        <w:ilvl w:val="4"/>
        <w:numId w:val="2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420E"/>
    <w:pPr>
      <w:keepNext/>
      <w:keepLines/>
      <w:numPr>
        <w:ilvl w:val="5"/>
        <w:numId w:val="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420E"/>
    <w:pPr>
      <w:keepNext/>
      <w:keepLines/>
      <w:numPr>
        <w:ilvl w:val="6"/>
        <w:numId w:val="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420E"/>
    <w:pPr>
      <w:keepNext/>
      <w:keepLines/>
      <w:numPr>
        <w:ilvl w:val="7"/>
        <w:numId w:val="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420E"/>
    <w:pPr>
      <w:keepNext/>
      <w:keepLines/>
      <w:numPr>
        <w:ilvl w:val="8"/>
        <w:numId w:val="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3420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3420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F3420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F3420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3420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420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420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420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420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420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420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420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524B70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4B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4B7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41146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A5476B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customStyle="1" w:styleId="apple-converted-space">
    <w:name w:val="apple-converted-space"/>
    <w:basedOn w:val="DefaultParagraphFont"/>
    <w:rsid w:val="00E4678F"/>
  </w:style>
  <w:style w:type="paragraph" w:customStyle="1" w:styleId="PreformattedText">
    <w:name w:val="Preformatted Text"/>
    <w:basedOn w:val="Normal"/>
    <w:rsid w:val="00F36334"/>
    <w:pPr>
      <w:widowControl w:val="0"/>
      <w:suppressAutoHyphens/>
      <w:spacing w:after="0" w:line="240" w:lineRule="auto"/>
      <w:jc w:val="left"/>
    </w:pPr>
    <w:rPr>
      <w:rFonts w:ascii="Liberation Mono" w:eastAsia="WenQuanYi Zen Hei Sharp" w:hAnsi="Liberation Mono" w:cs="Liberation Mono"/>
      <w:sz w:val="20"/>
      <w:szCs w:val="20"/>
      <w:lang w:bidi="hi-IN"/>
    </w:rPr>
  </w:style>
  <w:style w:type="character" w:styleId="CommentReference">
    <w:name w:val="annotation reference"/>
    <w:basedOn w:val="DefaultParagraphFont"/>
    <w:uiPriority w:val="99"/>
    <w:semiHidden/>
    <w:unhideWhenUsed/>
    <w:rsid w:val="00D624A0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624A0"/>
    <w:pPr>
      <w:spacing w:line="240" w:lineRule="auto"/>
    </w:pPr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624A0"/>
    <w:rPr>
      <w:rFonts w:ascii="Times New Roman" w:hAnsi="Times New Roman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624A0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624A0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55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1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1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34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66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39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63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2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0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25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2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67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12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6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59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46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4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43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59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96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29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7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74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25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77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comments" Target="comment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632</TotalTime>
  <Pages>22</Pages>
  <Words>7418</Words>
  <Characters>42285</Characters>
  <Application>Microsoft Macintosh Word</Application>
  <DocSecurity>0</DocSecurity>
  <Lines>352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Worcester Polytechnic Institute</Company>
  <LinksUpToDate>false</LinksUpToDate>
  <CharactersWithSpaces>49604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Administrator</dc:creator>
  <cp:lastModifiedBy>Rob Lindeman</cp:lastModifiedBy>
  <cp:revision>471</cp:revision>
  <dcterms:created xsi:type="dcterms:W3CDTF">2014-10-05T20:02:00Z</dcterms:created>
  <dcterms:modified xsi:type="dcterms:W3CDTF">2014-10-21T22:04:00Z</dcterms:modified>
</cp:coreProperties>
</file>